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32767125"/>
        <w:docPartObj>
          <w:docPartGallery w:val="Cover Pages"/>
          <w:docPartUnique/>
        </w:docPartObj>
      </w:sdtPr>
      <w:sdtContent>
        <w:p w14:paraId="397827C1" w14:textId="77777777" w:rsidR="00805839" w:rsidRPr="00C312E6" w:rsidRDefault="0075512F" w:rsidP="00597418">
          <w:pPr>
            <w:tabs>
              <w:tab w:val="left" w:pos="2835"/>
            </w:tabs>
          </w:pPr>
          <w:r w:rsidRPr="00C312E6">
            <mc:AlternateContent>
              <mc:Choice Requires="wps">
                <w:drawing>
                  <wp:anchor distT="0" distB="0" distL="114300" distR="114300" simplePos="0" relativeHeight="251653120" behindDoc="0" locked="0" layoutInCell="1" allowOverlap="1" wp14:anchorId="14D54D4B" wp14:editId="5602E8BF">
                    <wp:simplePos x="0" y="0"/>
                    <wp:positionH relativeFrom="page">
                      <wp:align>right</wp:align>
                    </wp:positionH>
                    <wp:positionV relativeFrom="page">
                      <wp:align>bottom</wp:align>
                    </wp:positionV>
                    <wp:extent cx="8019872" cy="10820400"/>
                    <wp:effectExtent l="0" t="0" r="635" b="0"/>
                    <wp:wrapNone/>
                    <wp:docPr id="8" name="Rechthoek 8"/>
                    <wp:cNvGraphicFramePr/>
                    <a:graphic xmlns:a="http://schemas.openxmlformats.org/drawingml/2006/main">
                      <a:graphicData uri="http://schemas.microsoft.com/office/word/2010/wordprocessingShape">
                        <wps:wsp>
                          <wps:cNvSpPr/>
                          <wps:spPr>
                            <a:xfrm>
                              <a:off x="0" y="0"/>
                              <a:ext cx="8019872" cy="10820400"/>
                            </a:xfrm>
                            <a:prstGeom prst="rect">
                              <a:avLst/>
                            </a:prstGeom>
                            <a:blipFill>
                              <a:blip r:embed="rId13" cstate="print">
                                <a:extLst>
                                  <a:ext uri="{28A0092B-C50C-407E-A947-70E740481C1C}">
                                    <a14:useLocalDpi xmlns:a14="http://schemas.microsoft.com/office/drawing/2010/main" val="0"/>
                                  </a:ext>
                                </a:extLst>
                              </a:blip>
                              <a:stretch>
                                <a:fillRect/>
                              </a:stretch>
                            </a:blipFill>
                            <a:ln w="12700" cap="flat" cmpd="sng" algn="ctr">
                              <a:no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E4685" id="Rechthoek 8" o:spid="_x0000_s1026" style="position:absolute;margin-left:580.3pt;margin-top:0;width:631.5pt;height:852pt;z-index:25165312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" stroked="f" strokeweight="1pt">
                    <v:fill r:id="rId14" o:title="" recolor="t" rotate="t" type="frame"/>
                    <w10:wrap anchorx="page" anchory="page"/>
                  </v:rect>
                </w:pict>
              </mc:Fallback>
            </mc:AlternateContent>
          </w:r>
          <w:r w:rsidR="00681271" w:rsidRPr="00C312E6">
            <mc:AlternateContent>
              <mc:Choice Requires="wps">
                <w:drawing>
                  <wp:anchor distT="0" distB="0" distL="114300" distR="114300" simplePos="0" relativeHeight="251667456" behindDoc="0" locked="0" layoutInCell="1" allowOverlap="1" wp14:anchorId="48A7D18F" wp14:editId="691F438C">
                    <wp:simplePos x="0" y="0"/>
                    <wp:positionH relativeFrom="page">
                      <wp:posOffset>6858000</wp:posOffset>
                    </wp:positionH>
                    <wp:positionV relativeFrom="page">
                      <wp:posOffset>-1</wp:posOffset>
                    </wp:positionV>
                    <wp:extent cx="709295" cy="2893325"/>
                    <wp:effectExtent l="0" t="0" r="0" b="2540"/>
                    <wp:wrapNone/>
                    <wp:docPr id="7" name="Tekstvak 7"/>
                    <wp:cNvGraphicFramePr/>
                    <a:graphic xmlns:a="http://schemas.openxmlformats.org/drawingml/2006/main">
                      <a:graphicData uri="http://schemas.microsoft.com/office/word/2010/wordprocessingShape">
                        <wps:wsp>
                          <wps:cNvSpPr txBox="1"/>
                          <wps:spPr>
                            <a:xfrm>
                              <a:off x="0" y="0"/>
                              <a:ext cx="709295" cy="2893325"/>
                            </a:xfrm>
                            <a:prstGeom prst="rect">
                              <a:avLst/>
                            </a:prstGeom>
                            <a:noFill/>
                            <a:ln w="6350">
                              <a:noFill/>
                            </a:ln>
                          </wps:spPr>
                          <wps:txbx>
                            <w:txbxContent>
                              <w:p w14:paraId="3C5D21B0" w14:textId="77777777" w:rsidR="00805839" w:rsidRPr="00C312E6" w:rsidRDefault="00805839">
                                <w:pPr>
                                  <w:rPr>
                                    <w:color w:val="FFFFFF" w:themeColor="background1"/>
                                    <w:sz w:val="40"/>
                                    <w:szCs w:val="40"/>
                                  </w:rPr>
                                </w:pPr>
                                <w:r w:rsidRPr="00C312E6">
                                  <w:rPr>
                                    <w:color w:val="FFFFFF" w:themeColor="background1"/>
                                    <w:sz w:val="40"/>
                                    <w:szCs w:val="40"/>
                                  </w:rPr>
                                  <w:t>www.infosupport.</w:t>
                                </w:r>
                                <w:r w:rsidR="00681271" w:rsidRPr="00C312E6">
                                  <w:rPr>
                                    <w:color w:val="FFFFFF" w:themeColor="background1"/>
                                    <w:sz w:val="40"/>
                                    <w:szCs w:val="40"/>
                                  </w:rPr>
                                  <w:t>com</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A7D18F" id="_x0000_t202" coordsize="21600,21600" o:spt="202" path="m,l,21600r21600,l21600,xe">
                    <v:stroke joinstyle="miter"/>
                    <v:path gradientshapeok="t" o:connecttype="rect"/>
                  </v:shapetype>
                  <v:shape id="Tekstvak 7" o:spid="_x0000_s1026" type="#_x0000_t202" style="position:absolute;margin-left:540pt;margin-top:0;width:55.85pt;height:227.8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" filled="f" stroked="f" strokeweight=".5pt">
                    <v:textbox style="layout-flow:vertical;mso-layout-flow-alt:bottom-to-top">
                      <w:txbxContent>
                        <w:p w14:paraId="3C5D21B0" w14:textId="77777777" w:rsidR="00805839" w:rsidRPr="00C312E6" w:rsidRDefault="00805839">
                          <w:pPr>
                            <w:rPr>
                              <w:color w:val="FFFFFF" w:themeColor="background1"/>
                              <w:sz w:val="40"/>
                              <w:szCs w:val="40"/>
                            </w:rPr>
                          </w:pPr>
                          <w:r w:rsidRPr="00C312E6">
                            <w:rPr>
                              <w:color w:val="FFFFFF" w:themeColor="background1"/>
                              <w:sz w:val="40"/>
                              <w:szCs w:val="40"/>
                            </w:rPr>
                            <w:t>www.infosupport.</w:t>
                          </w:r>
                          <w:r w:rsidR="00681271" w:rsidRPr="00C312E6">
                            <w:rPr>
                              <w:color w:val="FFFFFF" w:themeColor="background1"/>
                              <w:sz w:val="40"/>
                              <w:szCs w:val="40"/>
                            </w:rPr>
                            <w:t>com</w:t>
                          </w:r>
                        </w:p>
                      </w:txbxContent>
                    </v:textbox>
                    <w10:wrap anchorx="page" anchory="page"/>
                  </v:shape>
                </w:pict>
              </mc:Fallback>
            </mc:AlternateContent>
          </w:r>
          <w:r w:rsidR="00805839" w:rsidRPr="00C312E6">
            <w:drawing>
              <wp:anchor distT="0" distB="0" distL="114300" distR="114300" simplePos="0" relativeHeight="251665408" behindDoc="0" locked="0" layoutInCell="1" allowOverlap="1" wp14:anchorId="6F6F4193" wp14:editId="1A339DF0">
                <wp:simplePos x="0" y="0"/>
                <wp:positionH relativeFrom="page">
                  <wp:posOffset>4965405</wp:posOffset>
                </wp:positionH>
                <wp:positionV relativeFrom="page">
                  <wp:posOffset>9569302</wp:posOffset>
                </wp:positionV>
                <wp:extent cx="1687830" cy="471170"/>
                <wp:effectExtent l="0" t="0" r="7620" b="508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1687830" cy="471170"/>
                        </a:xfrm>
                        <a:prstGeom prst="rect">
                          <a:avLst/>
                        </a:prstGeom>
                      </pic:spPr>
                    </pic:pic>
                  </a:graphicData>
                </a:graphic>
                <wp14:sizeRelH relativeFrom="margin">
                  <wp14:pctWidth>0</wp14:pctWidth>
                </wp14:sizeRelH>
                <wp14:sizeRelV relativeFrom="margin">
                  <wp14:pctHeight>0</wp14:pctHeight>
                </wp14:sizeRelV>
              </wp:anchor>
            </w:drawing>
          </w:r>
        </w:p>
        <w:p w14:paraId="5199E3FD" w14:textId="77777777" w:rsidR="00805839" w:rsidRPr="00C312E6" w:rsidRDefault="00805839" w:rsidP="00597418">
          <w:pPr>
            <w:tabs>
              <w:tab w:val="left" w:pos="2835"/>
            </w:tabs>
          </w:pPr>
          <w:r w:rsidRPr="00C312E6">
            <mc:AlternateContent>
              <mc:Choice Requires="wps">
                <w:drawing>
                  <wp:anchor distT="0" distB="0" distL="114300" distR="114300" simplePos="0" relativeHeight="251669504" behindDoc="0" locked="0" layoutInCell="1" allowOverlap="1" wp14:anchorId="493ECBA4" wp14:editId="0917290D">
                    <wp:simplePos x="0" y="0"/>
                    <wp:positionH relativeFrom="column">
                      <wp:posOffset>45523</wp:posOffset>
                    </wp:positionH>
                    <wp:positionV relativeFrom="paragraph">
                      <wp:posOffset>95951</wp:posOffset>
                    </wp:positionV>
                    <wp:extent cx="4776952" cy="914400"/>
                    <wp:effectExtent l="0" t="0" r="0" b="0"/>
                    <wp:wrapNone/>
                    <wp:docPr id="9" name="Tekstvak 9"/>
                    <wp:cNvGraphicFramePr/>
                    <a:graphic xmlns:a="http://schemas.openxmlformats.org/drawingml/2006/main">
                      <a:graphicData uri="http://schemas.microsoft.com/office/word/2010/wordprocessingShape">
                        <wps:wsp>
                          <wps:cNvSpPr txBox="1"/>
                          <wps:spPr>
                            <a:xfrm>
                              <a:off x="0" y="0"/>
                              <a:ext cx="4776952" cy="914400"/>
                            </a:xfrm>
                            <a:prstGeom prst="rect">
                              <a:avLst/>
                            </a:prstGeom>
                            <a:noFill/>
                            <a:ln w="6350">
                              <a:noFill/>
                            </a:ln>
                          </wps:spPr>
                          <wps:txbx>
                            <w:txbxContent>
                              <w:p w14:paraId="5F4D03B6" w14:textId="1BBFA8CD" w:rsidR="0087059D" w:rsidRPr="00C312E6" w:rsidRDefault="003A2C20" w:rsidP="0087059D">
                                <w:pPr>
                                  <w:pStyle w:val="Title"/>
                                  <w:rPr>
                                    <w:color w:val="FFFFFF" w:themeColor="background1"/>
                                  </w:rPr>
                                </w:pPr>
                                <w:r w:rsidRPr="00C312E6">
                                  <w:rPr>
                                    <w:color w:val="FFFFFF" w:themeColor="background1"/>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3ECBA4" id="Tekstvak 9" o:spid="_x0000_s1027" type="#_x0000_t202" style="position:absolute;margin-left:3.6pt;margin-top:7.55pt;width:376.15pt;height:1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" filled="f" stroked="f" strokeweight=".5pt">
                    <v:textbox>
                      <w:txbxContent>
                        <w:p w14:paraId="5F4D03B6" w14:textId="1BBFA8CD" w:rsidR="0087059D" w:rsidRPr="00C312E6" w:rsidRDefault="003A2C20" w:rsidP="0087059D">
                          <w:pPr>
                            <w:pStyle w:val="Title"/>
                            <w:rPr>
                              <w:color w:val="FFFFFF" w:themeColor="background1"/>
                            </w:rPr>
                          </w:pPr>
                          <w:r w:rsidRPr="00C312E6">
                            <w:rPr>
                              <w:color w:val="FFFFFF" w:themeColor="background1"/>
                            </w:rPr>
                            <w:t>Rapport</w:t>
                          </w:r>
                        </w:p>
                      </w:txbxContent>
                    </v:textbox>
                  </v:shape>
                </w:pict>
              </mc:Fallback>
            </mc:AlternateContent>
          </w:r>
        </w:p>
        <w:p w14:paraId="17CC48B0" w14:textId="77777777" w:rsidR="00805839" w:rsidRPr="00C312E6" w:rsidRDefault="00805839" w:rsidP="00597418">
          <w:pPr>
            <w:tabs>
              <w:tab w:val="left" w:pos="2835"/>
            </w:tabs>
          </w:pPr>
        </w:p>
        <w:p w14:paraId="130D515F" w14:textId="77777777" w:rsidR="00805839" w:rsidRPr="00C312E6" w:rsidRDefault="00805839" w:rsidP="00597418">
          <w:pPr>
            <w:tabs>
              <w:tab w:val="left" w:pos="2835"/>
            </w:tabs>
          </w:pPr>
        </w:p>
        <w:p w14:paraId="00F75D4B" w14:textId="77777777" w:rsidR="00805839" w:rsidRPr="00C312E6" w:rsidRDefault="00805839" w:rsidP="00597418">
          <w:pPr>
            <w:tabs>
              <w:tab w:val="left" w:pos="2835"/>
            </w:tabs>
          </w:pPr>
        </w:p>
        <w:p w14:paraId="2CC2A711" w14:textId="77777777" w:rsidR="00805839" w:rsidRPr="00C312E6" w:rsidRDefault="00805839" w:rsidP="00597418">
          <w:pPr>
            <w:tabs>
              <w:tab w:val="left" w:pos="2835"/>
            </w:tabs>
          </w:pPr>
        </w:p>
        <w:p w14:paraId="42900015" w14:textId="77777777" w:rsidR="00805839" w:rsidRPr="00C312E6" w:rsidRDefault="00805839" w:rsidP="00597418">
          <w:pPr>
            <w:tabs>
              <w:tab w:val="left" w:pos="2835"/>
            </w:tabs>
          </w:pPr>
        </w:p>
        <w:p w14:paraId="296000DB" w14:textId="77777777" w:rsidR="00805839" w:rsidRPr="00C312E6" w:rsidRDefault="00805839" w:rsidP="00597418">
          <w:pPr>
            <w:tabs>
              <w:tab w:val="left" w:pos="2835"/>
            </w:tabs>
          </w:pPr>
        </w:p>
        <w:p w14:paraId="630D9DD5" w14:textId="77777777" w:rsidR="00805839" w:rsidRPr="00C312E6" w:rsidRDefault="00805839" w:rsidP="00597418">
          <w:pPr>
            <w:tabs>
              <w:tab w:val="left" w:pos="2835"/>
            </w:tabs>
          </w:pPr>
        </w:p>
        <w:p w14:paraId="1C6CF123" w14:textId="77777777" w:rsidR="00805839" w:rsidRPr="00C312E6" w:rsidRDefault="00805839" w:rsidP="00597418">
          <w:pPr>
            <w:tabs>
              <w:tab w:val="left" w:pos="2835"/>
            </w:tabs>
          </w:pPr>
        </w:p>
        <w:p w14:paraId="1A6B8FC1" w14:textId="77777777" w:rsidR="00805839" w:rsidRPr="00C312E6" w:rsidRDefault="00805839" w:rsidP="00597418">
          <w:pPr>
            <w:tabs>
              <w:tab w:val="left" w:pos="2835"/>
            </w:tabs>
          </w:pPr>
        </w:p>
        <w:p w14:paraId="2B768FE5" w14:textId="77777777" w:rsidR="00805839" w:rsidRPr="00C312E6" w:rsidRDefault="00805839" w:rsidP="00597418">
          <w:pPr>
            <w:tabs>
              <w:tab w:val="left" w:pos="2835"/>
            </w:tabs>
          </w:pPr>
        </w:p>
        <w:p w14:paraId="7E7B012E" w14:textId="77777777" w:rsidR="00805839" w:rsidRPr="00C312E6" w:rsidRDefault="00805839" w:rsidP="00597418">
          <w:pPr>
            <w:tabs>
              <w:tab w:val="left" w:pos="2835"/>
            </w:tabs>
          </w:pPr>
        </w:p>
        <w:p w14:paraId="4FE93C5E" w14:textId="77777777" w:rsidR="00805839" w:rsidRPr="00C312E6" w:rsidRDefault="00805839" w:rsidP="00597418">
          <w:pPr>
            <w:tabs>
              <w:tab w:val="left" w:pos="2835"/>
            </w:tabs>
          </w:pPr>
        </w:p>
        <w:p w14:paraId="41BDC953" w14:textId="77777777" w:rsidR="00805839" w:rsidRPr="00C312E6" w:rsidRDefault="00805839" w:rsidP="00597418">
          <w:pPr>
            <w:tabs>
              <w:tab w:val="left" w:pos="2835"/>
            </w:tabs>
          </w:pPr>
        </w:p>
        <w:p w14:paraId="28E15390" w14:textId="77777777" w:rsidR="00805839" w:rsidRPr="00C312E6" w:rsidRDefault="00805839" w:rsidP="00597418">
          <w:pPr>
            <w:tabs>
              <w:tab w:val="left" w:pos="2835"/>
            </w:tabs>
          </w:pPr>
        </w:p>
        <w:p w14:paraId="674F900E" w14:textId="77777777" w:rsidR="00805839" w:rsidRPr="00C312E6" w:rsidRDefault="00805839" w:rsidP="00597418">
          <w:pPr>
            <w:tabs>
              <w:tab w:val="left" w:pos="2835"/>
            </w:tabs>
          </w:pPr>
          <w:r w:rsidRPr="00C312E6">
            <w:drawing>
              <wp:anchor distT="0" distB="0" distL="114300" distR="114300" simplePos="0" relativeHeight="251659264" behindDoc="0" locked="0" layoutInCell="1" allowOverlap="1" wp14:anchorId="588E7C5D" wp14:editId="6D45CECE">
                <wp:simplePos x="0" y="0"/>
                <wp:positionH relativeFrom="page">
                  <wp:align>left</wp:align>
                </wp:positionH>
                <wp:positionV relativeFrom="page">
                  <wp:align>bottom</wp:align>
                </wp:positionV>
                <wp:extent cx="3780000" cy="4723200"/>
                <wp:effectExtent l="0" t="0" r="0" b="1270"/>
                <wp:wrapNone/>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780000" cy="4723200"/>
                        </a:xfrm>
                        <a:prstGeom prst="rect">
                          <a:avLst/>
                        </a:prstGeom>
                      </pic:spPr>
                    </pic:pic>
                  </a:graphicData>
                </a:graphic>
                <wp14:sizeRelH relativeFrom="margin">
                  <wp14:pctWidth>0</wp14:pctWidth>
                </wp14:sizeRelH>
                <wp14:sizeRelV relativeFrom="margin">
                  <wp14:pctHeight>0</wp14:pctHeight>
                </wp14:sizeRelV>
              </wp:anchor>
            </w:drawing>
          </w:r>
          <w:r w:rsidRPr="00C312E6">
            <w:drawing>
              <wp:anchor distT="0" distB="0" distL="114300" distR="114300" simplePos="0" relativeHeight="251657216" behindDoc="0" locked="0" layoutInCell="1" allowOverlap="1" wp14:anchorId="2A1B9891" wp14:editId="7FB8C385">
                <wp:simplePos x="0" y="0"/>
                <wp:positionH relativeFrom="page">
                  <wp:align>right</wp:align>
                </wp:positionH>
                <wp:positionV relativeFrom="page">
                  <wp:align>center</wp:align>
                </wp:positionV>
                <wp:extent cx="2588400" cy="3420000"/>
                <wp:effectExtent l="0" t="0" r="2540" b="9525"/>
                <wp:wrapNone/>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l="55047" t="21590"/>
                        <a:stretch/>
                      </pic:blipFill>
                      <pic:spPr bwMode="auto">
                        <a:xfrm>
                          <a:off x="0" y="0"/>
                          <a:ext cx="2588400" cy="34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5653A2" w14:textId="77777777" w:rsidR="00805839" w:rsidRPr="00C312E6" w:rsidRDefault="0075512F">
          <w:pPr>
            <w:spacing w:line="259" w:lineRule="auto"/>
          </w:pPr>
          <w:r w:rsidRPr="00C312E6">
            <mc:AlternateContent>
              <mc:Choice Requires="wps">
                <w:drawing>
                  <wp:anchor distT="0" distB="0" distL="114300" distR="114300" simplePos="0" relativeHeight="251671552" behindDoc="0" locked="0" layoutInCell="1" allowOverlap="1" wp14:anchorId="6E31C524" wp14:editId="0664F1CA">
                    <wp:simplePos x="0" y="0"/>
                    <wp:positionH relativeFrom="page">
                      <wp:posOffset>1942465</wp:posOffset>
                    </wp:positionH>
                    <wp:positionV relativeFrom="page">
                      <wp:posOffset>6423660</wp:posOffset>
                    </wp:positionV>
                    <wp:extent cx="4849200" cy="3412800"/>
                    <wp:effectExtent l="0" t="0" r="0" b="0"/>
                    <wp:wrapNone/>
                    <wp:docPr id="12" name="Tekstvak 12"/>
                    <wp:cNvGraphicFramePr/>
                    <a:graphic xmlns:a="http://schemas.openxmlformats.org/drawingml/2006/main">
                      <a:graphicData uri="http://schemas.microsoft.com/office/word/2010/wordprocessingShape">
                        <wps:wsp>
                          <wps:cNvSpPr txBox="1"/>
                          <wps:spPr>
                            <a:xfrm>
                              <a:off x="0" y="0"/>
                              <a:ext cx="4849200" cy="3412800"/>
                            </a:xfrm>
                            <a:prstGeom prst="rect">
                              <a:avLst/>
                            </a:prstGeom>
                            <a:noFill/>
                            <a:ln w="6350">
                              <a:noFill/>
                            </a:ln>
                          </wps:spPr>
                          <wps:txbx>
                            <w:txbxContent>
                              <w:sdt>
                                <w:sdtPr>
                                  <w:rPr>
                                    <w:color w:val="FFFFFF" w:themeColor="background1"/>
                                  </w:rPr>
                                  <w:alias w:val="Titel"/>
                                  <w:tag w:val=""/>
                                  <w:id w:val="165763623"/>
                                  <w:placeholder>
                                    <w:docPart w:val="1EE37424439F4B2B909B2F95A725264E"/>
                                  </w:placeholder>
                                  <w:dataBinding w:prefixMappings="xmlns:ns0='http://purl.org/dc/elements/1.1/' xmlns:ns1='http://schemas.openxmlformats.org/package/2006/metadata/core-properties' " w:xpath="/ns1:coreProperties[1]/ns0:title[1]" w:storeItemID="{6C3C8BC8-F283-45AE-878A-BAB7291924A1}"/>
                                  <w:text/>
                                </w:sdtPr>
                                <w:sdtContent>
                                  <w:p w14:paraId="78041F6B" w14:textId="2601416B" w:rsidR="00805839" w:rsidRPr="00C312E6" w:rsidRDefault="003A2C20" w:rsidP="00891492">
                                    <w:pPr>
                                      <w:pStyle w:val="Title"/>
                                      <w:rPr>
                                        <w:color w:val="FFFFFF" w:themeColor="background1"/>
                                      </w:rPr>
                                    </w:pPr>
                                    <w:r w:rsidRPr="00C312E6">
                                      <w:rPr>
                                        <w:color w:val="FFFFFF" w:themeColor="background1"/>
                                      </w:rPr>
                                      <w:t>Project Report</w:t>
                                    </w:r>
                                  </w:p>
                                </w:sdtContent>
                              </w:sdt>
                              <w:sdt>
                                <w:sdtPr>
                                  <w:rPr>
                                    <w:color w:val="FFFFFF" w:themeColor="background1"/>
                                  </w:rPr>
                                  <w:alias w:val="Onderwerp"/>
                                  <w:tag w:val=""/>
                                  <w:id w:val="-551696347"/>
                                  <w:placeholder>
                                    <w:docPart w:val="39512D761CE246A09A6C2A1D225AEC8A"/>
                                  </w:placeholder>
                                  <w:dataBinding w:prefixMappings="xmlns:ns0='http://purl.org/dc/elements/1.1/' xmlns:ns1='http://schemas.openxmlformats.org/package/2006/metadata/core-properties' " w:xpath="/ns1:coreProperties[1]/ns0:subject[1]" w:storeItemID="{6C3C8BC8-F283-45AE-878A-BAB7291924A1}"/>
                                  <w:text/>
                                </w:sdtPr>
                                <w:sdtContent>
                                  <w:p w14:paraId="5136513E" w14:textId="0F38E7DF" w:rsidR="00805839" w:rsidRPr="00C312E6" w:rsidRDefault="003A2C20" w:rsidP="00891492">
                                    <w:pPr>
                                      <w:pStyle w:val="Subtitle"/>
                                      <w:rPr>
                                        <w:color w:val="FFFFFF" w:themeColor="background1"/>
                                      </w:rPr>
                                    </w:pPr>
                                    <w:r w:rsidRPr="00C312E6">
                                      <w:rPr>
                                        <w:color w:val="FFFFFF" w:themeColor="background1"/>
                                      </w:rPr>
                                      <w:t>Improving Azure Pipelines DX: A Smarter DevOps Experience</w:t>
                                    </w:r>
                                  </w:p>
                                </w:sdtContent>
                              </w:sdt>
                              <w:p w14:paraId="2BD79DA7" w14:textId="2AD7FAC7" w:rsidR="00805839" w:rsidRPr="00C312E6" w:rsidRDefault="00805839" w:rsidP="00EE57D9">
                                <w:pPr>
                                  <w:rPr>
                                    <w:b/>
                                    <w:bCs/>
                                    <w:color w:val="FFFFFF" w:themeColor="background1"/>
                                    <w:sz w:val="22"/>
                                    <w:szCs w:val="22"/>
                                  </w:rPr>
                                </w:pPr>
                              </w:p>
                              <w:p w14:paraId="09C7D940" w14:textId="77777777" w:rsidR="00805839" w:rsidRPr="00C312E6" w:rsidRDefault="00000000" w:rsidP="00EE57D9">
                                <w:pPr>
                                  <w:rPr>
                                    <w:color w:val="FFFFFF" w:themeColor="background1"/>
                                    <w:sz w:val="26"/>
                                    <w:szCs w:val="26"/>
                                  </w:rPr>
                                </w:pPr>
                                <w:sdt>
                                  <w:sdtPr>
                                    <w:rPr>
                                      <w:color w:val="FFFFFF" w:themeColor="background1"/>
                                      <w:sz w:val="26"/>
                                      <w:szCs w:val="26"/>
                                    </w:rPr>
                                    <w:alias w:val="Auteur"/>
                                    <w:tag w:val=""/>
                                    <w:id w:val="-1517603666"/>
                                    <w:placeholder>
                                      <w:docPart w:val="F52C306139914BEB98877F65616C1D04"/>
                                    </w:placeholder>
                                    <w:dataBinding w:prefixMappings="xmlns:ns0='http://purl.org/dc/elements/1.1/' xmlns:ns1='http://schemas.openxmlformats.org/package/2006/metadata/core-properties' " w:xpath="/ns1:coreProperties[1]/ns0:creator[1]" w:storeItemID="{6C3C8BC8-F283-45AE-878A-BAB7291924A1}"/>
                                    <w:text/>
                                  </w:sdtPr>
                                  <w:sdtContent>
                                    <w:r w:rsidR="0087059D" w:rsidRPr="00C312E6">
                                      <w:rPr>
                                        <w:color w:val="FFFFFF" w:themeColor="background1"/>
                                        <w:sz w:val="26"/>
                                        <w:szCs w:val="26"/>
                                      </w:rPr>
                                      <w:t>Serggio Pizzella</w:t>
                                    </w:r>
                                  </w:sdtContent>
                                </w:sdt>
                                <w:r w:rsidR="00805839" w:rsidRPr="00C312E6">
                                  <w:rPr>
                                    <w:color w:val="FFFFFF" w:themeColor="background1"/>
                                    <w:sz w:val="26"/>
                                    <w:szCs w:val="26"/>
                                  </w:rPr>
                                  <w:t xml:space="preserve">  </w:t>
                                </w:r>
                              </w:p>
                              <w:sdt>
                                <w:sdtPr>
                                  <w:rPr>
                                    <w:color w:val="FFFFFF" w:themeColor="background1"/>
                                    <w:sz w:val="26"/>
                                    <w:szCs w:val="26"/>
                                  </w:rPr>
                                  <w:alias w:val="Publicatiedatum"/>
                                  <w:tag w:val=""/>
                                  <w:id w:val="1319770433"/>
                                  <w:placeholder>
                                    <w:docPart w:val="16C343E884E7440FBFBB3E7201F4074D"/>
                                  </w:placeholder>
                                  <w:dataBinding w:prefixMappings="xmlns:ns0='http://schemas.microsoft.com/office/2006/coverPageProps' " w:xpath="/ns0:CoverPageProperties[1]/ns0:PublishDate[1]" w:storeItemID="{55AF091B-3C7A-41E3-B477-F2FDAA23CFDA}"/>
                                  <w:date w:fullDate="2025-01-06T00:00:00Z">
                                    <w:dateFormat w:val="d MMMM yyyy"/>
                                    <w:lid w:val="nl-NL"/>
                                    <w:storeMappedDataAs w:val="date"/>
                                    <w:calendar w:val="gregorian"/>
                                  </w:date>
                                </w:sdtPr>
                                <w:sdtContent>
                                  <w:p w14:paraId="52E62DF6" w14:textId="5BD5E7C0" w:rsidR="00805839" w:rsidRPr="00C312E6" w:rsidRDefault="003A2C20" w:rsidP="00EE57D9">
                                    <w:pPr>
                                      <w:rPr>
                                        <w:color w:val="FFFFFF" w:themeColor="background1"/>
                                        <w:sz w:val="26"/>
                                        <w:szCs w:val="26"/>
                                      </w:rPr>
                                    </w:pPr>
                                    <w:r w:rsidRPr="00C312E6">
                                      <w:rPr>
                                        <w:color w:val="FFFFFF" w:themeColor="background1"/>
                                        <w:sz w:val="26"/>
                                        <w:szCs w:val="26"/>
                                      </w:rPr>
                                      <w:t>6 januari 2025</w:t>
                                    </w:r>
                                  </w:p>
                                </w:sdtContent>
                              </w:sdt>
                              <w:sdt>
                                <w:sdtPr>
                                  <w:rPr>
                                    <w:color w:val="FFFFFF" w:themeColor="background1"/>
                                    <w:sz w:val="26"/>
                                    <w:szCs w:val="26"/>
                                  </w:rPr>
                                  <w:id w:val="664363676"/>
                                  <w:placeholder>
                                    <w:docPart w:val="04F06E912CAF4D3D9C9A895860C31673"/>
                                  </w:placeholder>
                                  <w:dataBinding w:prefixMappings="xmlns:ns0='http://purl.org/dc/elements/1.1/' xmlns:ns1='http://schemas.openxmlformats.org/package/2006/metadata/core-properties' " w:xpath="/ns1:coreProperties[1]/ns1:contentStatus[1]" w:storeItemID="{6C3C8BC8-F283-45AE-878A-BAB7291924A1}"/>
                                  <w:comboBox w:lastValue="Concept">
                                    <w:listItem w:displayText="Concept" w:value="Concept"/>
                                    <w:listItem w:displayText="Intern Concept" w:value="Intern Concept"/>
                                    <w:listItem w:displayText="Extern Concept" w:value="Extern Concept"/>
                                    <w:listItem w:displayText="Voorstel Definitief" w:value="Voorstel Definitief"/>
                                    <w:listItem w:displayText="Draft" w:value="Draft"/>
                                    <w:listItem w:displayText="Internal Draft" w:value="Internal Draft"/>
                                    <w:listItem w:displayText="External Draft" w:value="External Draft"/>
                                    <w:listItem w:displayText="Proposal Final" w:value="Proposal Final"/>
                                    <w:listItem w:displayText="Final" w:value="Final"/>
                                  </w:comboBox>
                                </w:sdtPr>
                                <w:sdtContent>
                                  <w:p w14:paraId="637E1BAB" w14:textId="77777777" w:rsidR="00805839" w:rsidRPr="00C312E6" w:rsidRDefault="007B4870" w:rsidP="00EE57D9">
                                    <w:pPr>
                                      <w:rPr>
                                        <w:color w:val="FFFFFF" w:themeColor="background1"/>
                                        <w:sz w:val="26"/>
                                        <w:szCs w:val="26"/>
                                      </w:rPr>
                                    </w:pPr>
                                    <w:r w:rsidRPr="00C312E6">
                                      <w:rPr>
                                        <w:color w:val="FFFFFF" w:themeColor="background1"/>
                                        <w:sz w:val="26"/>
                                        <w:szCs w:val="26"/>
                                      </w:rPr>
                                      <w:t>Concept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1C524" id="Tekstvak 12" o:spid="_x0000_s1028" type="#_x0000_t202" style="position:absolute;margin-left:152.95pt;margin-top:505.8pt;width:381.85pt;height:268.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" filled="f" stroked="f" strokeweight=".5pt">
                    <v:textbox>
                      <w:txbxContent>
                        <w:sdt>
                          <w:sdtPr>
                            <w:rPr>
                              <w:color w:val="FFFFFF" w:themeColor="background1"/>
                            </w:rPr>
                            <w:alias w:val="Titel"/>
                            <w:tag w:val=""/>
                            <w:id w:val="165763623"/>
                            <w:placeholder>
                              <w:docPart w:val="1EE37424439F4B2B909B2F95A725264E"/>
                            </w:placeholder>
                            <w:dataBinding w:prefixMappings="xmlns:ns0='http://purl.org/dc/elements/1.1/' xmlns:ns1='http://schemas.openxmlformats.org/package/2006/metadata/core-properties' " w:xpath="/ns1:coreProperties[1]/ns0:title[1]" w:storeItemID="{6C3C8BC8-F283-45AE-878A-BAB7291924A1}"/>
                            <w:text/>
                          </w:sdtPr>
                          <w:sdtContent>
                            <w:p w14:paraId="78041F6B" w14:textId="2601416B" w:rsidR="00805839" w:rsidRPr="00C312E6" w:rsidRDefault="003A2C20" w:rsidP="00891492">
                              <w:pPr>
                                <w:pStyle w:val="Title"/>
                                <w:rPr>
                                  <w:color w:val="FFFFFF" w:themeColor="background1"/>
                                </w:rPr>
                              </w:pPr>
                              <w:r w:rsidRPr="00C312E6">
                                <w:rPr>
                                  <w:color w:val="FFFFFF" w:themeColor="background1"/>
                                </w:rPr>
                                <w:t>Project Report</w:t>
                              </w:r>
                            </w:p>
                          </w:sdtContent>
                        </w:sdt>
                        <w:sdt>
                          <w:sdtPr>
                            <w:rPr>
                              <w:color w:val="FFFFFF" w:themeColor="background1"/>
                            </w:rPr>
                            <w:alias w:val="Onderwerp"/>
                            <w:tag w:val=""/>
                            <w:id w:val="-551696347"/>
                            <w:placeholder>
                              <w:docPart w:val="39512D761CE246A09A6C2A1D225AEC8A"/>
                            </w:placeholder>
                            <w:dataBinding w:prefixMappings="xmlns:ns0='http://purl.org/dc/elements/1.1/' xmlns:ns1='http://schemas.openxmlformats.org/package/2006/metadata/core-properties' " w:xpath="/ns1:coreProperties[1]/ns0:subject[1]" w:storeItemID="{6C3C8BC8-F283-45AE-878A-BAB7291924A1}"/>
                            <w:text/>
                          </w:sdtPr>
                          <w:sdtContent>
                            <w:p w14:paraId="5136513E" w14:textId="0F38E7DF" w:rsidR="00805839" w:rsidRPr="00C312E6" w:rsidRDefault="003A2C20" w:rsidP="00891492">
                              <w:pPr>
                                <w:pStyle w:val="Subtitle"/>
                                <w:rPr>
                                  <w:color w:val="FFFFFF" w:themeColor="background1"/>
                                </w:rPr>
                              </w:pPr>
                              <w:r w:rsidRPr="00C312E6">
                                <w:rPr>
                                  <w:color w:val="FFFFFF" w:themeColor="background1"/>
                                </w:rPr>
                                <w:t>Improving Azure Pipelines DX: A Smarter DevOps Experience</w:t>
                              </w:r>
                            </w:p>
                          </w:sdtContent>
                        </w:sdt>
                        <w:p w14:paraId="2BD79DA7" w14:textId="2AD7FAC7" w:rsidR="00805839" w:rsidRPr="00C312E6" w:rsidRDefault="00805839" w:rsidP="00EE57D9">
                          <w:pPr>
                            <w:rPr>
                              <w:b/>
                              <w:bCs/>
                              <w:color w:val="FFFFFF" w:themeColor="background1"/>
                              <w:sz w:val="22"/>
                              <w:szCs w:val="22"/>
                            </w:rPr>
                          </w:pPr>
                        </w:p>
                        <w:p w14:paraId="09C7D940" w14:textId="77777777" w:rsidR="00805839" w:rsidRPr="00C312E6" w:rsidRDefault="00000000" w:rsidP="00EE57D9">
                          <w:pPr>
                            <w:rPr>
                              <w:color w:val="FFFFFF" w:themeColor="background1"/>
                              <w:sz w:val="26"/>
                              <w:szCs w:val="26"/>
                            </w:rPr>
                          </w:pPr>
                          <w:sdt>
                            <w:sdtPr>
                              <w:rPr>
                                <w:color w:val="FFFFFF" w:themeColor="background1"/>
                                <w:sz w:val="26"/>
                                <w:szCs w:val="26"/>
                              </w:rPr>
                              <w:alias w:val="Auteur"/>
                              <w:tag w:val=""/>
                              <w:id w:val="-1517603666"/>
                              <w:placeholder>
                                <w:docPart w:val="F52C306139914BEB98877F65616C1D04"/>
                              </w:placeholder>
                              <w:dataBinding w:prefixMappings="xmlns:ns0='http://purl.org/dc/elements/1.1/' xmlns:ns1='http://schemas.openxmlformats.org/package/2006/metadata/core-properties' " w:xpath="/ns1:coreProperties[1]/ns0:creator[1]" w:storeItemID="{6C3C8BC8-F283-45AE-878A-BAB7291924A1}"/>
                              <w:text/>
                            </w:sdtPr>
                            <w:sdtContent>
                              <w:r w:rsidR="0087059D" w:rsidRPr="00C312E6">
                                <w:rPr>
                                  <w:color w:val="FFFFFF" w:themeColor="background1"/>
                                  <w:sz w:val="26"/>
                                  <w:szCs w:val="26"/>
                                </w:rPr>
                                <w:t>Serggio Pizzella</w:t>
                              </w:r>
                            </w:sdtContent>
                          </w:sdt>
                          <w:r w:rsidR="00805839" w:rsidRPr="00C312E6">
                            <w:rPr>
                              <w:color w:val="FFFFFF" w:themeColor="background1"/>
                              <w:sz w:val="26"/>
                              <w:szCs w:val="26"/>
                            </w:rPr>
                            <w:t xml:space="preserve">  </w:t>
                          </w:r>
                        </w:p>
                        <w:sdt>
                          <w:sdtPr>
                            <w:rPr>
                              <w:color w:val="FFFFFF" w:themeColor="background1"/>
                              <w:sz w:val="26"/>
                              <w:szCs w:val="26"/>
                            </w:rPr>
                            <w:alias w:val="Publicatiedatum"/>
                            <w:tag w:val=""/>
                            <w:id w:val="1319770433"/>
                            <w:placeholder>
                              <w:docPart w:val="16C343E884E7440FBFBB3E7201F4074D"/>
                            </w:placeholder>
                            <w:dataBinding w:prefixMappings="xmlns:ns0='http://schemas.microsoft.com/office/2006/coverPageProps' " w:xpath="/ns0:CoverPageProperties[1]/ns0:PublishDate[1]" w:storeItemID="{55AF091B-3C7A-41E3-B477-F2FDAA23CFDA}"/>
                            <w:date w:fullDate="2025-01-06T00:00:00Z">
                              <w:dateFormat w:val="d MMMM yyyy"/>
                              <w:lid w:val="nl-NL"/>
                              <w:storeMappedDataAs w:val="date"/>
                              <w:calendar w:val="gregorian"/>
                            </w:date>
                          </w:sdtPr>
                          <w:sdtContent>
                            <w:p w14:paraId="52E62DF6" w14:textId="5BD5E7C0" w:rsidR="00805839" w:rsidRPr="00C312E6" w:rsidRDefault="003A2C20" w:rsidP="00EE57D9">
                              <w:pPr>
                                <w:rPr>
                                  <w:color w:val="FFFFFF" w:themeColor="background1"/>
                                  <w:sz w:val="26"/>
                                  <w:szCs w:val="26"/>
                                </w:rPr>
                              </w:pPr>
                              <w:r w:rsidRPr="00C312E6">
                                <w:rPr>
                                  <w:color w:val="FFFFFF" w:themeColor="background1"/>
                                  <w:sz w:val="26"/>
                                  <w:szCs w:val="26"/>
                                </w:rPr>
                                <w:t>6 januari 2025</w:t>
                              </w:r>
                            </w:p>
                          </w:sdtContent>
                        </w:sdt>
                        <w:sdt>
                          <w:sdtPr>
                            <w:rPr>
                              <w:color w:val="FFFFFF" w:themeColor="background1"/>
                              <w:sz w:val="26"/>
                              <w:szCs w:val="26"/>
                            </w:rPr>
                            <w:id w:val="664363676"/>
                            <w:placeholder>
                              <w:docPart w:val="04F06E912CAF4D3D9C9A895860C31673"/>
                            </w:placeholder>
                            <w:dataBinding w:prefixMappings="xmlns:ns0='http://purl.org/dc/elements/1.1/' xmlns:ns1='http://schemas.openxmlformats.org/package/2006/metadata/core-properties' " w:xpath="/ns1:coreProperties[1]/ns1:contentStatus[1]" w:storeItemID="{6C3C8BC8-F283-45AE-878A-BAB7291924A1}"/>
                            <w:comboBox w:lastValue="Concept">
                              <w:listItem w:displayText="Concept" w:value="Concept"/>
                              <w:listItem w:displayText="Intern Concept" w:value="Intern Concept"/>
                              <w:listItem w:displayText="Extern Concept" w:value="Extern Concept"/>
                              <w:listItem w:displayText="Voorstel Definitief" w:value="Voorstel Definitief"/>
                              <w:listItem w:displayText="Draft" w:value="Draft"/>
                              <w:listItem w:displayText="Internal Draft" w:value="Internal Draft"/>
                              <w:listItem w:displayText="External Draft" w:value="External Draft"/>
                              <w:listItem w:displayText="Proposal Final" w:value="Proposal Final"/>
                              <w:listItem w:displayText="Final" w:value="Final"/>
                            </w:comboBox>
                          </w:sdtPr>
                          <w:sdtContent>
                            <w:p w14:paraId="637E1BAB" w14:textId="77777777" w:rsidR="00805839" w:rsidRPr="00C312E6" w:rsidRDefault="007B4870" w:rsidP="00EE57D9">
                              <w:pPr>
                                <w:rPr>
                                  <w:color w:val="FFFFFF" w:themeColor="background1"/>
                                  <w:sz w:val="26"/>
                                  <w:szCs w:val="26"/>
                                </w:rPr>
                              </w:pPr>
                              <w:r w:rsidRPr="00C312E6">
                                <w:rPr>
                                  <w:color w:val="FFFFFF" w:themeColor="background1"/>
                                  <w:sz w:val="26"/>
                                  <w:szCs w:val="26"/>
                                </w:rPr>
                                <w:t>Concept</w:t>
                              </w:r>
                            </w:p>
                          </w:sdtContent>
                        </w:sdt>
                      </w:txbxContent>
                    </v:textbox>
                    <w10:wrap anchorx="page" anchory="page"/>
                  </v:shape>
                </w:pict>
              </mc:Fallback>
            </mc:AlternateContent>
          </w:r>
          <w:r w:rsidR="00805839" w:rsidRPr="00C312E6">
            <w:br w:type="page"/>
          </w:r>
        </w:p>
      </w:sdtContent>
    </w:sdt>
    <w:p w14:paraId="74D352ED" w14:textId="77777777" w:rsidR="00891492" w:rsidRPr="00C312E6" w:rsidRDefault="00891492">
      <w:pPr>
        <w:spacing w:line="259" w:lineRule="auto"/>
      </w:pPr>
    </w:p>
    <w:p w14:paraId="6A214FA5" w14:textId="77777777" w:rsidR="00891492" w:rsidRPr="00C312E6" w:rsidRDefault="00C10460" w:rsidP="00891492">
      <w:r w:rsidRPr="00C312E6">
        <mc:AlternateContent>
          <mc:Choice Requires="wps">
            <w:drawing>
              <wp:anchor distT="0" distB="0" distL="180340" distR="180340" simplePos="0" relativeHeight="251640832" behindDoc="0" locked="0" layoutInCell="1" allowOverlap="1" wp14:anchorId="699C81A9" wp14:editId="342721D6">
                <wp:simplePos x="0" y="0"/>
                <wp:positionH relativeFrom="page">
                  <wp:align>right</wp:align>
                </wp:positionH>
                <wp:positionV relativeFrom="page">
                  <wp:align>top</wp:align>
                </wp:positionV>
                <wp:extent cx="2001600" cy="4543200"/>
                <wp:effectExtent l="0" t="0" r="0" b="0"/>
                <wp:wrapSquare wrapText="bothSides"/>
                <wp:docPr id="3" name="Header"/>
                <wp:cNvGraphicFramePr/>
                <a:graphic xmlns:a="http://schemas.openxmlformats.org/drawingml/2006/main">
                  <a:graphicData uri="http://schemas.microsoft.com/office/word/2010/wordprocessingShape">
                    <wps:wsp>
                      <wps:cNvSpPr txBox="1"/>
                      <wps:spPr>
                        <a:xfrm>
                          <a:off x="0" y="0"/>
                          <a:ext cx="2001600" cy="4543200"/>
                        </a:xfrm>
                        <a:prstGeom prst="rect">
                          <a:avLst/>
                        </a:prstGeom>
                        <a:noFill/>
                        <a:ln w="6350">
                          <a:noFill/>
                        </a:ln>
                      </wps:spPr>
                      <wps:txbx>
                        <w:txbxContent>
                          <w:p w14:paraId="0E66B0C3" w14:textId="77777777" w:rsidR="0034488D" w:rsidRPr="00C312E6" w:rsidRDefault="0034488D" w:rsidP="0034488D">
                            <w:pPr>
                              <w:pStyle w:val="NoSpacing"/>
                              <w:spacing w:line="300" w:lineRule="auto"/>
                              <w:rPr>
                                <w:b/>
                                <w:color w:val="003865"/>
                                <w:sz w:val="16"/>
                                <w:szCs w:val="16"/>
                                <w:lang w:val="en-GB"/>
                              </w:rPr>
                            </w:pPr>
                            <w:r w:rsidRPr="00C312E6">
                              <w:rPr>
                                <w:b/>
                                <w:color w:val="003865"/>
                                <w:sz w:val="16"/>
                                <w:szCs w:val="16"/>
                                <w:lang w:val="en-GB"/>
                              </w:rPr>
                              <w:t>Info Support B.V.</w:t>
                            </w:r>
                          </w:p>
                          <w:p w14:paraId="1497E3D0" w14:textId="77777777" w:rsidR="0034488D" w:rsidRPr="00C312E6" w:rsidRDefault="0034488D" w:rsidP="0034488D">
                            <w:pPr>
                              <w:pStyle w:val="NoSpacing"/>
                              <w:spacing w:line="300" w:lineRule="auto"/>
                              <w:rPr>
                                <w:b/>
                                <w:color w:val="003865"/>
                                <w:sz w:val="16"/>
                                <w:szCs w:val="16"/>
                                <w:lang w:val="en-GB"/>
                              </w:rPr>
                            </w:pPr>
                          </w:p>
                          <w:p w14:paraId="220B542B"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Kruisboog 42</w:t>
                            </w:r>
                          </w:p>
                          <w:p w14:paraId="27A8B28A"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3905 TG Veenendaal (NL)</w:t>
                            </w:r>
                          </w:p>
                          <w:p w14:paraId="0DD62576"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www.infosupport.com</w:t>
                            </w:r>
                          </w:p>
                          <w:p w14:paraId="6B67E4B9" w14:textId="77777777" w:rsidR="0034488D" w:rsidRPr="00C312E6" w:rsidRDefault="0034488D" w:rsidP="0034488D">
                            <w:pPr>
                              <w:pStyle w:val="NoSpacing"/>
                              <w:spacing w:line="300" w:lineRule="auto"/>
                              <w:rPr>
                                <w:color w:val="00A3E0" w:themeColor="accent1"/>
                                <w:sz w:val="16"/>
                                <w:szCs w:val="16"/>
                                <w:lang w:val="en-GB"/>
                              </w:rPr>
                            </w:pPr>
                          </w:p>
                          <w:p w14:paraId="0BBE8AA4"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K.v.K 3013 5370</w:t>
                            </w:r>
                          </w:p>
                          <w:p w14:paraId="27D96BC1"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BTW NL8062.30.277B01</w:t>
                            </w:r>
                          </w:p>
                          <w:p w14:paraId="5B078B1A"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IBAN NL92 RABO 0305 9528 89</w:t>
                            </w:r>
                          </w:p>
                          <w:p w14:paraId="4B7042EE"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BIC RABONL2U</w:t>
                            </w:r>
                          </w:p>
                          <w:p w14:paraId="2CC4802D" w14:textId="77777777" w:rsidR="0034488D" w:rsidRPr="00C312E6" w:rsidRDefault="0034488D" w:rsidP="0034488D">
                            <w:pPr>
                              <w:pStyle w:val="NoSpacing"/>
                              <w:spacing w:line="300" w:lineRule="auto"/>
                              <w:rPr>
                                <w:color w:val="00A3E0" w:themeColor="accent1"/>
                                <w:sz w:val="16"/>
                                <w:szCs w:val="16"/>
                                <w:lang w:val="en-GB"/>
                              </w:rPr>
                            </w:pPr>
                          </w:p>
                          <w:p w14:paraId="0975FE6A" w14:textId="77777777" w:rsidR="0034488D" w:rsidRPr="00C312E6" w:rsidRDefault="0034488D" w:rsidP="0034488D">
                            <w:pPr>
                              <w:pStyle w:val="NoSpacing"/>
                              <w:spacing w:line="300" w:lineRule="auto"/>
                              <w:rPr>
                                <w:b/>
                                <w:color w:val="00A3E0" w:themeColor="accent1"/>
                                <w:sz w:val="16"/>
                                <w:szCs w:val="16"/>
                                <w:lang w:val="en-GB"/>
                              </w:rPr>
                            </w:pPr>
                            <w:r w:rsidRPr="00C312E6">
                              <w:rPr>
                                <w:b/>
                                <w:color w:val="00A3E0" w:themeColor="accent1"/>
                                <w:sz w:val="16"/>
                                <w:szCs w:val="16"/>
                                <w:lang w:val="en-GB"/>
                              </w:rPr>
                              <w:t>Hoofdkantoor</w:t>
                            </w:r>
                          </w:p>
                          <w:p w14:paraId="0EADE79A"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Tel. +31(0)318 - 55 20 20</w:t>
                            </w:r>
                          </w:p>
                          <w:p w14:paraId="409AB02C"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info.nl@infosupport.com</w:t>
                            </w:r>
                          </w:p>
                          <w:p w14:paraId="09656ECA" w14:textId="77777777" w:rsidR="0034488D" w:rsidRPr="00C312E6" w:rsidRDefault="0034488D" w:rsidP="0034488D">
                            <w:pPr>
                              <w:pStyle w:val="NoSpacing"/>
                              <w:spacing w:line="300" w:lineRule="auto"/>
                              <w:rPr>
                                <w:color w:val="00A3E0" w:themeColor="accent1"/>
                                <w:sz w:val="16"/>
                                <w:szCs w:val="16"/>
                                <w:lang w:val="en-GB"/>
                              </w:rPr>
                            </w:pPr>
                          </w:p>
                          <w:p w14:paraId="1357F6F4" w14:textId="77777777" w:rsidR="0034488D" w:rsidRPr="00C312E6" w:rsidRDefault="0034488D" w:rsidP="0034488D">
                            <w:pPr>
                              <w:pStyle w:val="NoSpacing"/>
                              <w:spacing w:line="300" w:lineRule="auto"/>
                              <w:rPr>
                                <w:b/>
                                <w:color w:val="00A3E0" w:themeColor="accent1"/>
                                <w:sz w:val="16"/>
                                <w:szCs w:val="16"/>
                                <w:lang w:val="en-GB"/>
                              </w:rPr>
                            </w:pPr>
                            <w:r w:rsidRPr="00C312E6">
                              <w:rPr>
                                <w:b/>
                                <w:color w:val="00A3E0" w:themeColor="accent1"/>
                                <w:sz w:val="16"/>
                                <w:szCs w:val="16"/>
                                <w:lang w:val="en-GB"/>
                              </w:rPr>
                              <w:t>Kenniscentrum</w:t>
                            </w:r>
                          </w:p>
                          <w:p w14:paraId="30A9B1A1"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Tel. +31(0)318 - 50 11 19</w:t>
                            </w:r>
                          </w:p>
                          <w:p w14:paraId="79102FCC"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training.nl@infosupport.com</w:t>
                            </w:r>
                          </w:p>
                          <w:p w14:paraId="7D069BCB" w14:textId="77777777" w:rsidR="00C10460" w:rsidRPr="00C312E6" w:rsidRDefault="00C10460" w:rsidP="0034488D">
                            <w:pPr>
                              <w:pStyle w:val="NoSpacing"/>
                              <w:spacing w:line="300" w:lineRule="auto"/>
                              <w:rPr>
                                <w:color w:val="00A3E0" w:themeColor="accent1"/>
                                <w:sz w:val="16"/>
                                <w:szCs w:val="16"/>
                                <w:lang w:val="en-GB"/>
                              </w:rPr>
                            </w:pPr>
                          </w:p>
                        </w:txbxContent>
                      </wps:txbx>
                      <wps:bodyPr rot="0" spcFirstLastPara="0" vertOverflow="overflow" horzOverflow="overflow" vert="horz" wrap="square" lIns="91440" tIns="720000" rIns="252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81A9" id="Header" o:spid="_x0000_s1029" type="#_x0000_t202" style="position:absolute;margin-left:106.4pt;margin-top:0;width:157.6pt;height:357.75pt;z-index:251640832;visibility:visible;mso-wrap-style:square;mso-width-percent:0;mso-height-percent:0;mso-wrap-distance-left:14.2pt;mso-wrap-distance-top:0;mso-wrap-distance-right:14.2pt;mso-wrap-distance-bottom:0;mso-position-horizontal:righ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" filled="f" stroked="f" strokeweight=".5pt">
                <v:textbox inset=",20mm,7mm">
                  <w:txbxContent>
                    <w:p w14:paraId="0E66B0C3" w14:textId="77777777" w:rsidR="0034488D" w:rsidRPr="00C312E6" w:rsidRDefault="0034488D" w:rsidP="0034488D">
                      <w:pPr>
                        <w:pStyle w:val="NoSpacing"/>
                        <w:spacing w:line="300" w:lineRule="auto"/>
                        <w:rPr>
                          <w:b/>
                          <w:color w:val="003865"/>
                          <w:sz w:val="16"/>
                          <w:szCs w:val="16"/>
                          <w:lang w:val="en-GB"/>
                        </w:rPr>
                      </w:pPr>
                      <w:r w:rsidRPr="00C312E6">
                        <w:rPr>
                          <w:b/>
                          <w:color w:val="003865"/>
                          <w:sz w:val="16"/>
                          <w:szCs w:val="16"/>
                          <w:lang w:val="en-GB"/>
                        </w:rPr>
                        <w:t>Info Support B.V.</w:t>
                      </w:r>
                    </w:p>
                    <w:p w14:paraId="1497E3D0" w14:textId="77777777" w:rsidR="0034488D" w:rsidRPr="00C312E6" w:rsidRDefault="0034488D" w:rsidP="0034488D">
                      <w:pPr>
                        <w:pStyle w:val="NoSpacing"/>
                        <w:spacing w:line="300" w:lineRule="auto"/>
                        <w:rPr>
                          <w:b/>
                          <w:color w:val="003865"/>
                          <w:sz w:val="16"/>
                          <w:szCs w:val="16"/>
                          <w:lang w:val="en-GB"/>
                        </w:rPr>
                      </w:pPr>
                    </w:p>
                    <w:p w14:paraId="220B542B"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Kruisboog 42</w:t>
                      </w:r>
                    </w:p>
                    <w:p w14:paraId="27A8B28A"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3905 TG Veenendaal (NL)</w:t>
                      </w:r>
                    </w:p>
                    <w:p w14:paraId="0DD62576"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www.infosupport.com</w:t>
                      </w:r>
                    </w:p>
                    <w:p w14:paraId="6B67E4B9" w14:textId="77777777" w:rsidR="0034488D" w:rsidRPr="00C312E6" w:rsidRDefault="0034488D" w:rsidP="0034488D">
                      <w:pPr>
                        <w:pStyle w:val="NoSpacing"/>
                        <w:spacing w:line="300" w:lineRule="auto"/>
                        <w:rPr>
                          <w:color w:val="00A3E0" w:themeColor="accent1"/>
                          <w:sz w:val="16"/>
                          <w:szCs w:val="16"/>
                          <w:lang w:val="en-GB"/>
                        </w:rPr>
                      </w:pPr>
                    </w:p>
                    <w:p w14:paraId="0BBE8AA4"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K.v.K 3013 5370</w:t>
                      </w:r>
                    </w:p>
                    <w:p w14:paraId="27D96BC1"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BTW NL8062.30.277B01</w:t>
                      </w:r>
                    </w:p>
                    <w:p w14:paraId="5B078B1A"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IBAN NL92 RABO 0305 9528 89</w:t>
                      </w:r>
                    </w:p>
                    <w:p w14:paraId="4B7042EE"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BIC RABONL2U</w:t>
                      </w:r>
                    </w:p>
                    <w:p w14:paraId="2CC4802D" w14:textId="77777777" w:rsidR="0034488D" w:rsidRPr="00C312E6" w:rsidRDefault="0034488D" w:rsidP="0034488D">
                      <w:pPr>
                        <w:pStyle w:val="NoSpacing"/>
                        <w:spacing w:line="300" w:lineRule="auto"/>
                        <w:rPr>
                          <w:color w:val="00A3E0" w:themeColor="accent1"/>
                          <w:sz w:val="16"/>
                          <w:szCs w:val="16"/>
                          <w:lang w:val="en-GB"/>
                        </w:rPr>
                      </w:pPr>
                    </w:p>
                    <w:p w14:paraId="0975FE6A" w14:textId="77777777" w:rsidR="0034488D" w:rsidRPr="00C312E6" w:rsidRDefault="0034488D" w:rsidP="0034488D">
                      <w:pPr>
                        <w:pStyle w:val="NoSpacing"/>
                        <w:spacing w:line="300" w:lineRule="auto"/>
                        <w:rPr>
                          <w:b/>
                          <w:color w:val="00A3E0" w:themeColor="accent1"/>
                          <w:sz w:val="16"/>
                          <w:szCs w:val="16"/>
                          <w:lang w:val="en-GB"/>
                        </w:rPr>
                      </w:pPr>
                      <w:r w:rsidRPr="00C312E6">
                        <w:rPr>
                          <w:b/>
                          <w:color w:val="00A3E0" w:themeColor="accent1"/>
                          <w:sz w:val="16"/>
                          <w:szCs w:val="16"/>
                          <w:lang w:val="en-GB"/>
                        </w:rPr>
                        <w:t>Hoofdkantoor</w:t>
                      </w:r>
                    </w:p>
                    <w:p w14:paraId="0EADE79A"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Tel. +31(0)318 - 55 20 20</w:t>
                      </w:r>
                    </w:p>
                    <w:p w14:paraId="409AB02C"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info.nl@infosupport.com</w:t>
                      </w:r>
                    </w:p>
                    <w:p w14:paraId="09656ECA" w14:textId="77777777" w:rsidR="0034488D" w:rsidRPr="00C312E6" w:rsidRDefault="0034488D" w:rsidP="0034488D">
                      <w:pPr>
                        <w:pStyle w:val="NoSpacing"/>
                        <w:spacing w:line="300" w:lineRule="auto"/>
                        <w:rPr>
                          <w:color w:val="00A3E0" w:themeColor="accent1"/>
                          <w:sz w:val="16"/>
                          <w:szCs w:val="16"/>
                          <w:lang w:val="en-GB"/>
                        </w:rPr>
                      </w:pPr>
                    </w:p>
                    <w:p w14:paraId="1357F6F4" w14:textId="77777777" w:rsidR="0034488D" w:rsidRPr="00C312E6" w:rsidRDefault="0034488D" w:rsidP="0034488D">
                      <w:pPr>
                        <w:pStyle w:val="NoSpacing"/>
                        <w:spacing w:line="300" w:lineRule="auto"/>
                        <w:rPr>
                          <w:b/>
                          <w:color w:val="00A3E0" w:themeColor="accent1"/>
                          <w:sz w:val="16"/>
                          <w:szCs w:val="16"/>
                          <w:lang w:val="en-GB"/>
                        </w:rPr>
                      </w:pPr>
                      <w:r w:rsidRPr="00C312E6">
                        <w:rPr>
                          <w:b/>
                          <w:color w:val="00A3E0" w:themeColor="accent1"/>
                          <w:sz w:val="16"/>
                          <w:szCs w:val="16"/>
                          <w:lang w:val="en-GB"/>
                        </w:rPr>
                        <w:t>Kenniscentrum</w:t>
                      </w:r>
                    </w:p>
                    <w:p w14:paraId="30A9B1A1"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Tel. +31(0)318 - 50 11 19</w:t>
                      </w:r>
                    </w:p>
                    <w:p w14:paraId="79102FCC" w14:textId="77777777" w:rsidR="0034488D" w:rsidRPr="00C312E6" w:rsidRDefault="0034488D" w:rsidP="0034488D">
                      <w:pPr>
                        <w:pStyle w:val="NoSpacing"/>
                        <w:spacing w:line="300" w:lineRule="auto"/>
                        <w:rPr>
                          <w:color w:val="00A3E0" w:themeColor="accent1"/>
                          <w:sz w:val="16"/>
                          <w:szCs w:val="16"/>
                          <w:lang w:val="en-GB"/>
                        </w:rPr>
                      </w:pPr>
                      <w:r w:rsidRPr="00C312E6">
                        <w:rPr>
                          <w:color w:val="00A3E0" w:themeColor="accent1"/>
                          <w:sz w:val="16"/>
                          <w:szCs w:val="16"/>
                          <w:lang w:val="en-GB"/>
                        </w:rPr>
                        <w:t>training.nl@infosupport.com</w:t>
                      </w:r>
                    </w:p>
                    <w:p w14:paraId="7D069BCB" w14:textId="77777777" w:rsidR="00C10460" w:rsidRPr="00C312E6" w:rsidRDefault="00C10460" w:rsidP="0034488D">
                      <w:pPr>
                        <w:pStyle w:val="NoSpacing"/>
                        <w:spacing w:line="300" w:lineRule="auto"/>
                        <w:rPr>
                          <w:color w:val="00A3E0" w:themeColor="accent1"/>
                          <w:sz w:val="16"/>
                          <w:szCs w:val="16"/>
                          <w:lang w:val="en-GB"/>
                        </w:rPr>
                      </w:pPr>
                    </w:p>
                  </w:txbxContent>
                </v:textbox>
                <w10:wrap type="square" anchorx="page" anchory="page"/>
              </v:shape>
            </w:pict>
          </mc:Fallback>
        </mc:AlternateContent>
      </w:r>
    </w:p>
    <w:p w14:paraId="1AF96F65" w14:textId="77777777" w:rsidR="00891492" w:rsidRPr="00C312E6" w:rsidRDefault="00891492" w:rsidP="00891492"/>
    <w:p w14:paraId="6E33323B" w14:textId="77777777" w:rsidR="005238E2" w:rsidRPr="00C312E6" w:rsidRDefault="005238E2" w:rsidP="00891492"/>
    <w:p w14:paraId="3D1AF8A5" w14:textId="77777777" w:rsidR="005238E2" w:rsidRPr="00C312E6" w:rsidRDefault="005238E2" w:rsidP="00891492"/>
    <w:p w14:paraId="4EC1AB7B" w14:textId="77777777" w:rsidR="005238E2" w:rsidRPr="00C312E6" w:rsidRDefault="005238E2" w:rsidP="00891492"/>
    <w:p w14:paraId="76DC69D8" w14:textId="77777777" w:rsidR="005238E2" w:rsidRPr="00C312E6" w:rsidRDefault="005238E2" w:rsidP="00891492"/>
    <w:p w14:paraId="00D56D59" w14:textId="77777777" w:rsidR="005238E2" w:rsidRPr="00C312E6" w:rsidRDefault="005238E2" w:rsidP="00891492"/>
    <w:p w14:paraId="16D095C6" w14:textId="77777777" w:rsidR="00891492" w:rsidRPr="00C312E6" w:rsidRDefault="00891492" w:rsidP="00CF58FC">
      <w:pPr>
        <w:ind w:right="1843"/>
      </w:pPr>
    </w:p>
    <w:p w14:paraId="5B0E8760" w14:textId="77777777" w:rsidR="005238E2" w:rsidRPr="00C312E6" w:rsidRDefault="005238E2" w:rsidP="00CF58FC">
      <w:pPr>
        <w:ind w:right="1843"/>
      </w:pPr>
    </w:p>
    <w:p w14:paraId="576C46ED" w14:textId="77777777" w:rsidR="00891492" w:rsidRPr="00C312E6" w:rsidRDefault="00891492" w:rsidP="00CF58FC">
      <w:pPr>
        <w:ind w:right="1843"/>
      </w:pPr>
    </w:p>
    <w:p w14:paraId="6FE9DA8C" w14:textId="77777777" w:rsidR="005238E2" w:rsidRPr="00C312E6" w:rsidRDefault="005238E2" w:rsidP="00CF58FC">
      <w:pPr>
        <w:ind w:right="1843"/>
      </w:pPr>
    </w:p>
    <w:p w14:paraId="79720EA3" w14:textId="5FE7B986" w:rsidR="00891492" w:rsidRPr="00C312E6" w:rsidRDefault="003A2C20" w:rsidP="00CF58FC">
      <w:pPr>
        <w:ind w:right="1843"/>
        <w:rPr>
          <w:i/>
          <w:color w:val="003865" w:themeColor="text2"/>
          <w:sz w:val="72"/>
          <w:szCs w:val="72"/>
        </w:rPr>
      </w:pPr>
      <w:sdt>
        <w:sdtPr>
          <w:rPr>
            <w:color w:val="003865" w:themeColor="text2"/>
            <w:sz w:val="72"/>
            <w:szCs w:val="72"/>
          </w:rPr>
          <w:alias w:val="Titel"/>
          <w:tag w:val=""/>
          <w:id w:val="-798996129"/>
          <w:placeholder>
            <w:docPart w:val="3DA8BDAF7F774A2587A1571E5E8ED1E4"/>
          </w:placeholder>
          <w:dataBinding w:prefixMappings="xmlns:ns0='http://purl.org/dc/elements/1.1/' xmlns:ns1='http://schemas.openxmlformats.org/package/2006/metadata/core-properties' " w:xpath="/ns1:coreProperties[1]/ns0:title[1]" w:storeItemID="{6C3C8BC8-F283-45AE-878A-BAB7291924A1}"/>
          <w:text/>
        </w:sdtPr>
        <w:sdtContent>
          <w:r w:rsidRPr="00C312E6">
            <w:rPr>
              <w:color w:val="003865" w:themeColor="text2"/>
              <w:sz w:val="72"/>
              <w:szCs w:val="72"/>
            </w:rPr>
            <w:t>Project Report</w:t>
          </w:r>
        </w:sdtContent>
      </w:sdt>
    </w:p>
    <w:sdt>
      <w:sdtPr>
        <w:rPr>
          <w:rStyle w:val="SubtitleChar"/>
        </w:rPr>
        <w:alias w:val="Onderwerp"/>
        <w:tag w:val=""/>
        <w:id w:val="679626401"/>
        <w:placeholder>
          <w:docPart w:val="667E935E94F44486890E86828EFF43C0"/>
        </w:placeholder>
        <w:dataBinding w:prefixMappings="xmlns:ns0='http://purl.org/dc/elements/1.1/' xmlns:ns1='http://schemas.openxmlformats.org/package/2006/metadata/core-properties' " w:xpath="/ns1:coreProperties[1]/ns0:subject[1]" w:storeItemID="{6C3C8BC8-F283-45AE-878A-BAB7291924A1}"/>
        <w:text/>
      </w:sdtPr>
      <w:sdtContent>
        <w:p w14:paraId="27A88511" w14:textId="25D51F9E" w:rsidR="00891492" w:rsidRPr="00C312E6" w:rsidRDefault="003A2C20" w:rsidP="00CF58FC">
          <w:pPr>
            <w:ind w:right="1843"/>
            <w:rPr>
              <w:rStyle w:val="SubtitleChar"/>
            </w:rPr>
          </w:pPr>
          <w:r w:rsidRPr="00C312E6">
            <w:rPr>
              <w:rStyle w:val="SubtitleChar"/>
            </w:rPr>
            <w:t>Improving Azure Pipelines DX: A Smarter DevOps Experience</w:t>
          </w:r>
        </w:p>
      </w:sdtContent>
    </w:sdt>
    <w:p w14:paraId="0705AEC7" w14:textId="7AF69E2A" w:rsidR="007B4870" w:rsidRPr="00C312E6" w:rsidRDefault="007B4870" w:rsidP="007B4870">
      <w:pPr>
        <w:rPr>
          <w:b/>
          <w:bCs/>
          <w:color w:val="003865" w:themeColor="text2"/>
          <w:sz w:val="22"/>
          <w:szCs w:val="22"/>
        </w:rPr>
      </w:pPr>
    </w:p>
    <w:p w14:paraId="000EB45B" w14:textId="77777777" w:rsidR="00891492" w:rsidRPr="00C312E6" w:rsidRDefault="00891492" w:rsidP="006333B1"/>
    <w:tbl>
      <w:tblPr>
        <w:tblStyle w:val="InfoSupportTabel"/>
        <w:tblpPr w:leftFromText="142" w:rightFromText="142" w:vertAnchor="page" w:tblpY="10207"/>
        <w:tblW w:w="0" w:type="auto"/>
        <w:tblLook w:val="04A0" w:firstRow="1" w:lastRow="0" w:firstColumn="1" w:lastColumn="0" w:noHBand="0" w:noVBand="1"/>
      </w:tblPr>
      <w:tblGrid>
        <w:gridCol w:w="2103"/>
        <w:gridCol w:w="4535"/>
      </w:tblGrid>
      <w:tr w:rsidR="005238E2" w:rsidRPr="00C312E6" w14:paraId="1204D804" w14:textId="77777777" w:rsidTr="005238E2">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103" w:type="dxa"/>
          </w:tcPr>
          <w:p w14:paraId="4F29B30A" w14:textId="7E8BAFED" w:rsidR="005238E2" w:rsidRPr="00C312E6" w:rsidRDefault="003A2C20" w:rsidP="005238E2">
            <w:pPr>
              <w:pStyle w:val="NoSpacing"/>
              <w:rPr>
                <w:lang w:val="en-GB"/>
              </w:rPr>
            </w:pPr>
            <w:r w:rsidRPr="00C312E6">
              <w:rPr>
                <w:lang w:val="en-GB"/>
              </w:rPr>
              <w:t>Details</w:t>
            </w:r>
          </w:p>
        </w:tc>
        <w:tc>
          <w:tcPr>
            <w:tcW w:w="4535" w:type="dxa"/>
          </w:tcPr>
          <w:p w14:paraId="0DC67861" w14:textId="77777777" w:rsidR="005238E2" w:rsidRPr="00C312E6" w:rsidRDefault="005238E2" w:rsidP="005238E2">
            <w:pPr>
              <w:pStyle w:val="NoSpacing"/>
              <w:cnfStyle w:val="100000000000" w:firstRow="1" w:lastRow="0" w:firstColumn="0" w:lastColumn="0" w:oddVBand="0" w:evenVBand="0" w:oddHBand="0" w:evenHBand="0" w:firstRowFirstColumn="0" w:firstRowLastColumn="0" w:lastRowFirstColumn="0" w:lastRowLastColumn="0"/>
              <w:rPr>
                <w:lang w:val="en-GB"/>
              </w:rPr>
            </w:pPr>
          </w:p>
        </w:tc>
      </w:tr>
      <w:tr w:rsidR="004F0F73" w:rsidRPr="00C312E6" w14:paraId="6E672418" w14:textId="77777777" w:rsidTr="005238E2">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103" w:type="dxa"/>
          </w:tcPr>
          <w:p w14:paraId="5EDFBC76" w14:textId="43001258" w:rsidR="004F0F73" w:rsidRPr="00C312E6" w:rsidRDefault="003A2C20" w:rsidP="005238E2">
            <w:pPr>
              <w:pStyle w:val="NoSpacing"/>
              <w:rPr>
                <w:lang w:val="en-GB"/>
              </w:rPr>
            </w:pPr>
            <w:r w:rsidRPr="00C312E6">
              <w:rPr>
                <w:lang w:val="en-GB"/>
              </w:rPr>
              <w:t>Title</w:t>
            </w:r>
          </w:p>
        </w:tc>
        <w:sdt>
          <w:sdtPr>
            <w:rPr>
              <w:lang w:val="en-GB"/>
            </w:rPr>
            <w:alias w:val="Titel"/>
            <w:tag w:val=""/>
            <w:id w:val="-614589452"/>
            <w:placeholder>
              <w:docPart w:val="32E5B695EF154C32BBB68ADB19730ADD"/>
            </w:placeholder>
            <w:dataBinding w:prefixMappings="xmlns:ns0='http://purl.org/dc/elements/1.1/' xmlns:ns1='http://schemas.openxmlformats.org/package/2006/metadata/core-properties' " w:xpath="/ns1:coreProperties[1]/ns0:title[1]" w:storeItemID="{6C3C8BC8-F283-45AE-878A-BAB7291924A1}"/>
            <w:text/>
          </w:sdtPr>
          <w:sdtContent>
            <w:tc>
              <w:tcPr>
                <w:tcW w:w="4535" w:type="dxa"/>
              </w:tcPr>
              <w:p w14:paraId="484DDEBF" w14:textId="7BD2F858" w:rsidR="004F0F73" w:rsidRPr="00C312E6" w:rsidRDefault="003A2C20" w:rsidP="005238E2">
                <w:pPr>
                  <w:pStyle w:val="NoSpacing"/>
                  <w:cnfStyle w:val="000000100000" w:firstRow="0" w:lastRow="0" w:firstColumn="0" w:lastColumn="0" w:oddVBand="0" w:evenVBand="0" w:oddHBand="1" w:evenHBand="0" w:firstRowFirstColumn="0" w:firstRowLastColumn="0" w:lastRowFirstColumn="0" w:lastRowLastColumn="0"/>
                  <w:rPr>
                    <w:lang w:val="en-GB"/>
                  </w:rPr>
                </w:pPr>
                <w:r w:rsidRPr="00C312E6">
                  <w:rPr>
                    <w:lang w:val="en-GB"/>
                  </w:rPr>
                  <w:t>Project Report</w:t>
                </w:r>
              </w:p>
            </w:tc>
          </w:sdtContent>
        </w:sdt>
      </w:tr>
      <w:tr w:rsidR="004F0F73" w:rsidRPr="00C312E6" w14:paraId="59C764C8" w14:textId="77777777" w:rsidTr="005238E2">
        <w:trPr>
          <w:trHeight w:val="425"/>
        </w:trPr>
        <w:tc>
          <w:tcPr>
            <w:cnfStyle w:val="001000000000" w:firstRow="0" w:lastRow="0" w:firstColumn="1" w:lastColumn="0" w:oddVBand="0" w:evenVBand="0" w:oddHBand="0" w:evenHBand="0" w:firstRowFirstColumn="0" w:firstRowLastColumn="0" w:lastRowFirstColumn="0" w:lastRowLastColumn="0"/>
            <w:tcW w:w="2103" w:type="dxa"/>
          </w:tcPr>
          <w:p w14:paraId="05E09D57" w14:textId="77777777" w:rsidR="004F0F73" w:rsidRPr="00C312E6" w:rsidRDefault="00475326" w:rsidP="005238E2">
            <w:pPr>
              <w:pStyle w:val="NoSpacing"/>
              <w:rPr>
                <w:lang w:val="en-GB"/>
              </w:rPr>
            </w:pPr>
            <w:r w:rsidRPr="00C312E6">
              <w:rPr>
                <w:lang w:val="en-GB"/>
              </w:rPr>
              <w:fldChar w:fldCharType="begin"/>
            </w:r>
            <w:r w:rsidRPr="00C312E6">
              <w:rPr>
                <w:lang w:val="en-GB"/>
              </w:rPr>
              <w:instrText xml:space="preserve"> DOCVARIABLE  txtProject  \* MERGEFORMAT </w:instrText>
            </w:r>
            <w:r w:rsidRPr="00C312E6">
              <w:rPr>
                <w:lang w:val="en-GB"/>
              </w:rPr>
              <w:fldChar w:fldCharType="separate"/>
            </w:r>
            <w:r w:rsidR="0087059D" w:rsidRPr="00C312E6">
              <w:rPr>
                <w:lang w:val="en-GB"/>
              </w:rPr>
              <w:t>Project</w:t>
            </w:r>
            <w:r w:rsidRPr="00C312E6">
              <w:rPr>
                <w:lang w:val="en-GB"/>
              </w:rPr>
              <w:fldChar w:fldCharType="end"/>
            </w:r>
          </w:p>
        </w:tc>
        <w:sdt>
          <w:sdtPr>
            <w:rPr>
              <w:lang w:val="en-GB"/>
            </w:rPr>
            <w:alias w:val="Onderwerp"/>
            <w:tag w:val=""/>
            <w:id w:val="-1276937607"/>
            <w:placeholder>
              <w:docPart w:val="C1026B81E1824100921E2959A06307E4"/>
            </w:placeholder>
            <w:dataBinding w:prefixMappings="xmlns:ns0='http://purl.org/dc/elements/1.1/' xmlns:ns1='http://schemas.openxmlformats.org/package/2006/metadata/core-properties' " w:xpath="/ns1:coreProperties[1]/ns0:subject[1]" w:storeItemID="{6C3C8BC8-F283-45AE-878A-BAB7291924A1}"/>
            <w:text/>
          </w:sdtPr>
          <w:sdtContent>
            <w:tc>
              <w:tcPr>
                <w:tcW w:w="4535" w:type="dxa"/>
              </w:tcPr>
              <w:p w14:paraId="1500C662" w14:textId="2504337C" w:rsidR="004F0F73" w:rsidRPr="00C312E6" w:rsidRDefault="003A2C20" w:rsidP="005238E2">
                <w:pPr>
                  <w:pStyle w:val="NoSpacing"/>
                  <w:cnfStyle w:val="000000000000" w:firstRow="0" w:lastRow="0" w:firstColumn="0" w:lastColumn="0" w:oddVBand="0" w:evenVBand="0" w:oddHBand="0" w:evenHBand="0" w:firstRowFirstColumn="0" w:firstRowLastColumn="0" w:lastRowFirstColumn="0" w:lastRowLastColumn="0"/>
                  <w:rPr>
                    <w:lang w:val="en-GB"/>
                  </w:rPr>
                </w:pPr>
                <w:r w:rsidRPr="00C312E6">
                  <w:rPr>
                    <w:lang w:val="en-GB"/>
                  </w:rPr>
                  <w:t>Improving Azure Pipelines DX: A Smarter DevOps Experience</w:t>
                </w:r>
              </w:p>
            </w:tc>
          </w:sdtContent>
        </w:sdt>
      </w:tr>
      <w:tr w:rsidR="004F0F73" w:rsidRPr="00C312E6" w14:paraId="754BD651" w14:textId="77777777" w:rsidTr="005238E2">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103" w:type="dxa"/>
          </w:tcPr>
          <w:p w14:paraId="51723BED" w14:textId="14903363" w:rsidR="004F0F73" w:rsidRPr="00C312E6" w:rsidRDefault="00475326" w:rsidP="005238E2">
            <w:pPr>
              <w:pStyle w:val="NoSpacing"/>
              <w:rPr>
                <w:lang w:val="en-GB"/>
              </w:rPr>
            </w:pPr>
            <w:r w:rsidRPr="00C312E6">
              <w:rPr>
                <w:lang w:val="en-GB"/>
              </w:rPr>
              <w:fldChar w:fldCharType="begin"/>
            </w:r>
            <w:r w:rsidRPr="00C312E6">
              <w:rPr>
                <w:lang w:val="en-GB"/>
              </w:rPr>
              <w:instrText xml:space="preserve"> DOCVARIABLE  txtVersion  \* MERGEFORMAT </w:instrText>
            </w:r>
            <w:r w:rsidRPr="00C312E6">
              <w:rPr>
                <w:lang w:val="en-GB"/>
              </w:rPr>
              <w:fldChar w:fldCharType="separate"/>
            </w:r>
            <w:r w:rsidR="0087059D" w:rsidRPr="00C312E6">
              <w:rPr>
                <w:lang w:val="en-GB"/>
              </w:rPr>
              <w:t>Versi</w:t>
            </w:r>
            <w:r w:rsidRPr="00C312E6">
              <w:rPr>
                <w:lang w:val="en-GB"/>
              </w:rPr>
              <w:fldChar w:fldCharType="end"/>
            </w:r>
            <w:r w:rsidR="003A2C20" w:rsidRPr="00C312E6">
              <w:rPr>
                <w:lang w:val="en-GB"/>
              </w:rPr>
              <w:t>on</w:t>
            </w:r>
          </w:p>
        </w:tc>
        <w:tc>
          <w:tcPr>
            <w:tcW w:w="4535" w:type="dxa"/>
          </w:tcPr>
          <w:p w14:paraId="2671C2D3" w14:textId="77777777" w:rsidR="004F0F73" w:rsidRPr="00C312E6" w:rsidRDefault="00000000" w:rsidP="005238E2">
            <w:pPr>
              <w:pStyle w:val="NoSpacing"/>
              <w:cnfStyle w:val="000000100000" w:firstRow="0" w:lastRow="0" w:firstColumn="0" w:lastColumn="0" w:oddVBand="0" w:evenVBand="0" w:oddHBand="1" w:evenHBand="0" w:firstRowFirstColumn="0" w:firstRowLastColumn="0" w:lastRowFirstColumn="0" w:lastRowLastColumn="0"/>
              <w:rPr>
                <w:lang w:val="en-GB"/>
              </w:rPr>
            </w:pPr>
            <w:sdt>
              <w:sdtPr>
                <w:rPr>
                  <w:lang w:val="en-GB"/>
                </w:rPr>
                <w:id w:val="-1313244066"/>
                <w:placeholder>
                  <w:docPart w:val="D45A2A7EBB174504A3ACC4DA6C1C6984"/>
                </w:placeholder>
                <w:dataBinding w:prefixMappings="xmlns:ns0='Extra' " w:xpath="/ns0:Extra[1]/ns0:DocumentVersion[1]" w:storeItemID="{E9D924CF-BAA0-4B0B-9B0F-A47FD35602B1}"/>
                <w:text/>
              </w:sdtPr>
              <w:sdtContent>
                <w:r w:rsidR="006333B1" w:rsidRPr="00C312E6">
                  <w:rPr>
                    <w:lang w:val="en-GB"/>
                  </w:rPr>
                  <w:t>1.0</w:t>
                </w:r>
              </w:sdtContent>
            </w:sdt>
          </w:p>
        </w:tc>
      </w:tr>
      <w:tr w:rsidR="004F0F73" w:rsidRPr="00C312E6" w14:paraId="63E55BA3" w14:textId="77777777" w:rsidTr="005238E2">
        <w:trPr>
          <w:trHeight w:val="425"/>
        </w:trPr>
        <w:tc>
          <w:tcPr>
            <w:cnfStyle w:val="001000000000" w:firstRow="0" w:lastRow="0" w:firstColumn="1" w:lastColumn="0" w:oddVBand="0" w:evenVBand="0" w:oddHBand="0" w:evenHBand="0" w:firstRowFirstColumn="0" w:firstRowLastColumn="0" w:lastRowFirstColumn="0" w:lastRowLastColumn="0"/>
            <w:tcW w:w="2103" w:type="dxa"/>
          </w:tcPr>
          <w:p w14:paraId="7969CE12" w14:textId="77777777" w:rsidR="004F0F73" w:rsidRPr="00C312E6" w:rsidRDefault="00475326" w:rsidP="005238E2">
            <w:pPr>
              <w:pStyle w:val="NoSpacing"/>
              <w:rPr>
                <w:lang w:val="en-GB"/>
              </w:rPr>
            </w:pPr>
            <w:r w:rsidRPr="00C312E6">
              <w:rPr>
                <w:lang w:val="en-GB"/>
              </w:rPr>
              <w:fldChar w:fldCharType="begin"/>
            </w:r>
            <w:r w:rsidRPr="00C312E6">
              <w:rPr>
                <w:lang w:val="en-GB"/>
              </w:rPr>
              <w:instrText xml:space="preserve"> DOCVARIABLE  txtStatus  \* MERGEFORMAT </w:instrText>
            </w:r>
            <w:r w:rsidRPr="00C312E6">
              <w:rPr>
                <w:lang w:val="en-GB"/>
              </w:rPr>
              <w:fldChar w:fldCharType="separate"/>
            </w:r>
            <w:r w:rsidR="0087059D" w:rsidRPr="00C312E6">
              <w:rPr>
                <w:lang w:val="en-GB"/>
              </w:rPr>
              <w:t>Status</w:t>
            </w:r>
            <w:r w:rsidRPr="00C312E6">
              <w:rPr>
                <w:lang w:val="en-GB"/>
              </w:rPr>
              <w:fldChar w:fldCharType="end"/>
            </w:r>
          </w:p>
        </w:tc>
        <w:tc>
          <w:tcPr>
            <w:tcW w:w="4535" w:type="dxa"/>
          </w:tcPr>
          <w:p w14:paraId="6B137110" w14:textId="77777777" w:rsidR="004F0F73" w:rsidRPr="00C312E6" w:rsidRDefault="00000000" w:rsidP="005238E2">
            <w:pPr>
              <w:pStyle w:val="NoSpacing"/>
              <w:cnfStyle w:val="000000000000" w:firstRow="0" w:lastRow="0" w:firstColumn="0" w:lastColumn="0" w:oddVBand="0" w:evenVBand="0" w:oddHBand="0" w:evenHBand="0" w:firstRowFirstColumn="0" w:firstRowLastColumn="0" w:lastRowFirstColumn="0" w:lastRowLastColumn="0"/>
              <w:rPr>
                <w:lang w:val="en-GB"/>
              </w:rPr>
            </w:pPr>
            <w:sdt>
              <w:sdtPr>
                <w:rPr>
                  <w:lang w:val="en-GB"/>
                </w:rPr>
                <w:id w:val="1810132703"/>
                <w:placeholder>
                  <w:docPart w:val="BEC93CC56AB34B2EAF4755432D7F38A9"/>
                </w:placeholder>
                <w:dataBinding w:prefixMappings="xmlns:ns0='http://purl.org/dc/elements/1.1/' xmlns:ns1='http://schemas.openxmlformats.org/package/2006/metadata/core-properties' " w:xpath="/ns1:coreProperties[1]/ns1:contentStatus[1]" w:storeItemID="{6C3C8BC8-F283-45AE-878A-BAB7291924A1}"/>
                <w:comboBox w:lastValue="Concept">
                  <w:listItem w:displayText="Concept" w:value="Concept"/>
                  <w:listItem w:displayText="Intern Concept" w:value="Intern Concept"/>
                  <w:listItem w:displayText="Extern Concept" w:value="Extern Concept"/>
                  <w:listItem w:displayText="Voorstel Definitief" w:value="Voorstel Definitief"/>
                  <w:listItem w:displayText="Draft" w:value="Draft"/>
                  <w:listItem w:displayText="Internal Draft" w:value="Internal Draft"/>
                  <w:listItem w:displayText="External Draft" w:value="External Draft"/>
                  <w:listItem w:displayText="Proposal Final" w:value="Proposal Final"/>
                  <w:listItem w:displayText="Final" w:value="Final"/>
                </w:comboBox>
              </w:sdtPr>
              <w:sdtContent>
                <w:r w:rsidR="007B4870" w:rsidRPr="00C312E6">
                  <w:rPr>
                    <w:lang w:val="en-GB"/>
                  </w:rPr>
                  <w:t>Concept</w:t>
                </w:r>
              </w:sdtContent>
            </w:sdt>
          </w:p>
        </w:tc>
      </w:tr>
      <w:tr w:rsidR="004F0F73" w:rsidRPr="00C312E6" w14:paraId="71144574" w14:textId="77777777" w:rsidTr="005238E2">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103" w:type="dxa"/>
          </w:tcPr>
          <w:p w14:paraId="70F95A8C" w14:textId="38DA4F05" w:rsidR="004F0F73" w:rsidRPr="00C312E6" w:rsidRDefault="003A2C20" w:rsidP="005238E2">
            <w:pPr>
              <w:pStyle w:val="NoSpacing"/>
              <w:rPr>
                <w:lang w:val="en-GB"/>
              </w:rPr>
            </w:pPr>
            <w:r w:rsidRPr="00C312E6">
              <w:rPr>
                <w:lang w:val="en-GB"/>
              </w:rPr>
              <w:t>Date</w:t>
            </w:r>
          </w:p>
        </w:tc>
        <w:sdt>
          <w:sdtPr>
            <w:rPr>
              <w:lang w:val="en-GB"/>
            </w:rPr>
            <w:alias w:val="Publicatiedatum"/>
            <w:tag w:val=""/>
            <w:id w:val="1179231962"/>
            <w:placeholder>
              <w:docPart w:val="55B879D479584D14BE59A1A85E81520C"/>
            </w:placeholder>
            <w:dataBinding w:prefixMappings="xmlns:ns0='http://schemas.microsoft.com/office/2006/coverPageProps' " w:xpath="/ns0:CoverPageProperties[1]/ns0:PublishDate[1]" w:storeItemID="{55AF091B-3C7A-41E3-B477-F2FDAA23CFDA}"/>
            <w:date w:fullDate="2025-01-06T00:00:00Z">
              <w:dateFormat w:val="d MMMM yyyy"/>
              <w:lid w:val="nl-NL"/>
              <w:storeMappedDataAs w:val="date"/>
              <w:calendar w:val="gregorian"/>
            </w:date>
          </w:sdtPr>
          <w:sdtContent>
            <w:tc>
              <w:tcPr>
                <w:tcW w:w="4535" w:type="dxa"/>
              </w:tcPr>
              <w:p w14:paraId="2913A100" w14:textId="2061A2FC" w:rsidR="004F0F73" w:rsidRPr="00C312E6" w:rsidRDefault="003A2C20" w:rsidP="005238E2">
                <w:pPr>
                  <w:pStyle w:val="NoSpacing"/>
                  <w:cnfStyle w:val="000000100000" w:firstRow="0" w:lastRow="0" w:firstColumn="0" w:lastColumn="0" w:oddVBand="0" w:evenVBand="0" w:oddHBand="1" w:evenHBand="0" w:firstRowFirstColumn="0" w:firstRowLastColumn="0" w:lastRowFirstColumn="0" w:lastRowLastColumn="0"/>
                  <w:rPr>
                    <w:lang w:val="en-GB"/>
                  </w:rPr>
                </w:pPr>
                <w:r w:rsidRPr="00C312E6">
                  <w:rPr>
                    <w:lang w:val="en-GB"/>
                  </w:rPr>
                  <w:t xml:space="preserve">6 </w:t>
                </w:r>
                <w:proofErr w:type="spellStart"/>
                <w:r w:rsidRPr="00C312E6">
                  <w:rPr>
                    <w:lang w:val="en-GB"/>
                  </w:rPr>
                  <w:t>januari</w:t>
                </w:r>
                <w:proofErr w:type="spellEnd"/>
                <w:r w:rsidRPr="00C312E6">
                  <w:rPr>
                    <w:lang w:val="en-GB"/>
                  </w:rPr>
                  <w:t xml:space="preserve"> 2025</w:t>
                </w:r>
              </w:p>
            </w:tc>
          </w:sdtContent>
        </w:sdt>
      </w:tr>
    </w:tbl>
    <w:p w14:paraId="4C7F75B2" w14:textId="77777777" w:rsidR="004F0F73" w:rsidRPr="00C312E6" w:rsidRDefault="004F0F73" w:rsidP="00891492"/>
    <w:p w14:paraId="50D308DA" w14:textId="77777777" w:rsidR="00117EC4" w:rsidRPr="00C312E6" w:rsidRDefault="00117EC4">
      <w:pPr>
        <w:spacing w:line="259" w:lineRule="auto"/>
      </w:pPr>
      <w:r w:rsidRPr="00C312E6">
        <w:br w:type="page"/>
      </w:r>
    </w:p>
    <w:p w14:paraId="42256749" w14:textId="51199630" w:rsidR="0087059D" w:rsidRPr="0087059D" w:rsidRDefault="00474713" w:rsidP="0087059D">
      <w:pPr>
        <w:spacing w:after="0" w:line="240" w:lineRule="auto"/>
        <w:rPr>
          <w:rFonts w:ascii="Calibri" w:eastAsia="Calibri" w:hAnsi="Calibri" w:cs="Times New Roman"/>
          <w:szCs w:val="22"/>
        </w:rPr>
      </w:pPr>
      <w:r w:rsidRPr="0087059D">
        <w:rPr>
          <w:rFonts w:ascii="Verdana" w:eastAsia="Times New Roman" w:hAnsi="Verdana" w:cs="Times New Roman"/>
          <w:sz w:val="24"/>
          <w:szCs w:val="24"/>
          <w:lang w:eastAsia="nl-NL"/>
        </w:rPr>
        <w:lastRenderedPageBreak/>
        <w:drawing>
          <wp:anchor distT="0" distB="0" distL="114300" distR="114300" simplePos="0" relativeHeight="251678720" behindDoc="0" locked="0" layoutInCell="1" allowOverlap="1" wp14:anchorId="7F27B36B" wp14:editId="06B2DB8A">
            <wp:simplePos x="0" y="0"/>
            <wp:positionH relativeFrom="column">
              <wp:posOffset>5080</wp:posOffset>
            </wp:positionH>
            <wp:positionV relativeFrom="paragraph">
              <wp:posOffset>86995</wp:posOffset>
            </wp:positionV>
            <wp:extent cx="2695575" cy="1009650"/>
            <wp:effectExtent l="0" t="0" r="9525" b="0"/>
            <wp:wrapSquare wrapText="right"/>
            <wp:docPr id="22274275" name="Afbeelding 8" descr="Uni Ap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descr="Uni Appl"/>
                    <pic:cNvPicPr>
                      <a:picLocks noChangeAspect="1" noChangeArrowheads="1"/>
                    </pic:cNvPicPr>
                  </pic:nvPicPr>
                  <pic:blipFill rotWithShape="1">
                    <a:blip r:embed="rId21">
                      <a:extLst>
                        <a:ext uri="{28A0092B-C50C-407E-A947-70E740481C1C}">
                          <a14:useLocalDpi xmlns:a14="http://schemas.microsoft.com/office/drawing/2010/main" val="0"/>
                        </a:ext>
                      </a:extLst>
                    </a:blip>
                    <a:srcRect t="23810" b="20106"/>
                    <a:stretch/>
                  </pic:blipFill>
                  <pic:spPr bwMode="auto">
                    <a:xfrm>
                      <a:off x="0" y="0"/>
                      <a:ext cx="2695575" cy="100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F823E7" w14:textId="77777777" w:rsidR="0087059D" w:rsidRPr="0087059D" w:rsidRDefault="0087059D" w:rsidP="0087059D">
      <w:pPr>
        <w:spacing w:after="200" w:line="276" w:lineRule="auto"/>
        <w:rPr>
          <w:rFonts w:ascii="Calibri" w:eastAsia="Calibri" w:hAnsi="Calibri" w:cs="Times New Roman"/>
          <w:szCs w:val="22"/>
        </w:rPr>
      </w:pPr>
    </w:p>
    <w:p w14:paraId="5D861A3A" w14:textId="77777777" w:rsidR="0087059D" w:rsidRPr="0087059D" w:rsidRDefault="0087059D" w:rsidP="0087059D">
      <w:pPr>
        <w:spacing w:after="200" w:line="276" w:lineRule="auto"/>
        <w:rPr>
          <w:rFonts w:ascii="Calibri" w:eastAsia="Calibri" w:hAnsi="Calibri" w:cs="Times New Roman"/>
          <w:szCs w:val="22"/>
        </w:rPr>
      </w:pPr>
    </w:p>
    <w:p w14:paraId="7CA8FD95" w14:textId="77777777" w:rsidR="0087059D" w:rsidRPr="0087059D" w:rsidRDefault="0087059D" w:rsidP="0087059D">
      <w:pPr>
        <w:spacing w:after="200" w:line="276" w:lineRule="auto"/>
        <w:rPr>
          <w:rFonts w:ascii="Calibri" w:eastAsia="Calibri" w:hAnsi="Calibri" w:cs="Times New Roman"/>
          <w:szCs w:val="22"/>
        </w:rPr>
      </w:pPr>
    </w:p>
    <w:p w14:paraId="7A152726" w14:textId="77777777" w:rsidR="0087059D" w:rsidRPr="0087059D" w:rsidRDefault="0087059D" w:rsidP="0087059D">
      <w:pPr>
        <w:spacing w:after="200" w:line="276" w:lineRule="auto"/>
        <w:rPr>
          <w:rFonts w:ascii="Calibri" w:eastAsia="Calibri" w:hAnsi="Calibri" w:cs="Times New Roman"/>
          <w:szCs w:val="22"/>
        </w:rPr>
      </w:pPr>
    </w:p>
    <w:p w14:paraId="188BDDE9" w14:textId="77777777" w:rsidR="0087059D" w:rsidRPr="0087059D" w:rsidRDefault="0087059D" w:rsidP="0087059D">
      <w:pPr>
        <w:spacing w:after="200" w:line="276" w:lineRule="auto"/>
        <w:rPr>
          <w:rFonts w:ascii="Calibri" w:eastAsia="Calibri" w:hAnsi="Calibri" w:cs="Times New Roman"/>
          <w:szCs w:val="22"/>
        </w:rPr>
      </w:pPr>
    </w:p>
    <w:p w14:paraId="48CCE5EC" w14:textId="77777777" w:rsidR="0087059D" w:rsidRPr="0087059D" w:rsidRDefault="0087059D" w:rsidP="0087059D">
      <w:pPr>
        <w:spacing w:after="200" w:line="276" w:lineRule="auto"/>
        <w:rPr>
          <w:rFonts w:ascii="Calibri" w:eastAsia="Calibri" w:hAnsi="Calibri" w:cs="Times New Roman"/>
          <w:b/>
          <w:sz w:val="22"/>
          <w:szCs w:val="22"/>
        </w:rPr>
      </w:pPr>
      <w:r w:rsidRPr="0087059D">
        <w:rPr>
          <w:rFonts w:ascii="Calibri" w:eastAsia="Calibri" w:hAnsi="Calibri" w:cs="Times New Roman"/>
          <w:b/>
          <w:sz w:val="22"/>
          <w:szCs w:val="22"/>
        </w:rPr>
        <w:t>GRADUATION-INTERNSHIP PORTFOLIO BACHELOR-ICT</w:t>
      </w:r>
    </w:p>
    <w:p w14:paraId="6C1248F6" w14:textId="2E6CD346" w:rsidR="0087059D" w:rsidRPr="0087059D" w:rsidRDefault="0087059D" w:rsidP="0087059D">
      <w:pPr>
        <w:spacing w:after="200" w:line="276" w:lineRule="auto"/>
        <w:rPr>
          <w:rFonts w:ascii="Calibri" w:eastAsia="Calibri" w:hAnsi="Calibri" w:cs="Times New Roman"/>
          <w:b/>
          <w:sz w:val="22"/>
          <w:szCs w:val="22"/>
        </w:rPr>
      </w:pPr>
      <w:r w:rsidRPr="0087059D">
        <w:rPr>
          <w:rFonts w:ascii="Calibri" w:eastAsia="Calibri" w:hAnsi="Calibri" w:cs="Times New Roman"/>
          <w:b/>
          <w:sz w:val="22"/>
          <w:szCs w:val="22"/>
        </w:rPr>
        <w:t>FONTYS UNIVERSITY OF APPLIED SCIENCES</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2"/>
        <w:gridCol w:w="64"/>
        <w:gridCol w:w="4457"/>
        <w:gridCol w:w="149"/>
      </w:tblGrid>
      <w:tr w:rsidR="0087059D" w:rsidRPr="0087059D" w14:paraId="71EFE20C" w14:textId="77777777" w:rsidTr="00001EB3">
        <w:trPr>
          <w:gridAfter w:val="1"/>
          <w:wAfter w:w="149" w:type="dxa"/>
        </w:trPr>
        <w:tc>
          <w:tcPr>
            <w:tcW w:w="9063" w:type="dxa"/>
            <w:gridSpan w:val="3"/>
            <w:tcBorders>
              <w:top w:val="single" w:sz="4" w:space="0" w:color="auto"/>
              <w:left w:val="single" w:sz="4" w:space="0" w:color="auto"/>
              <w:bottom w:val="single" w:sz="4" w:space="0" w:color="auto"/>
              <w:right w:val="single" w:sz="4" w:space="0" w:color="auto"/>
            </w:tcBorders>
            <w:shd w:val="clear" w:color="auto" w:fill="DBE5F1"/>
            <w:hideMark/>
          </w:tcPr>
          <w:p w14:paraId="1485F40A" w14:textId="77777777" w:rsidR="0087059D" w:rsidRPr="0087059D" w:rsidRDefault="0087059D" w:rsidP="0087059D">
            <w:pPr>
              <w:spacing w:after="0" w:line="240" w:lineRule="auto"/>
              <w:rPr>
                <w:rFonts w:ascii="Calibri" w:eastAsia="Calibri" w:hAnsi="Calibri" w:cs="Times New Roman"/>
                <w:b/>
                <w:sz w:val="22"/>
                <w:szCs w:val="22"/>
              </w:rPr>
            </w:pPr>
            <w:r w:rsidRPr="0087059D">
              <w:rPr>
                <w:rFonts w:ascii="Calibri" w:eastAsia="Calibri" w:hAnsi="Calibri" w:cs="Times New Roman"/>
                <w:b/>
                <w:sz w:val="22"/>
                <w:szCs w:val="22"/>
              </w:rPr>
              <w:t>Student:</w:t>
            </w:r>
          </w:p>
        </w:tc>
      </w:tr>
      <w:tr w:rsidR="0087059D" w:rsidRPr="0087059D" w14:paraId="6D840CC0" w14:textId="77777777" w:rsidTr="00001EB3">
        <w:trPr>
          <w:gridAfter w:val="1"/>
          <w:wAfter w:w="149" w:type="dxa"/>
        </w:trPr>
        <w:tc>
          <w:tcPr>
            <w:tcW w:w="4542" w:type="dxa"/>
            <w:tcBorders>
              <w:top w:val="single" w:sz="4" w:space="0" w:color="auto"/>
              <w:left w:val="single" w:sz="4" w:space="0" w:color="auto"/>
              <w:bottom w:val="single" w:sz="4" w:space="0" w:color="auto"/>
              <w:right w:val="single" w:sz="4" w:space="0" w:color="auto"/>
            </w:tcBorders>
            <w:hideMark/>
          </w:tcPr>
          <w:p w14:paraId="1ABFCBF7" w14:textId="77777777" w:rsidR="0087059D" w:rsidRPr="0087059D" w:rsidRDefault="0087059D" w:rsidP="0087059D">
            <w:pPr>
              <w:spacing w:after="0" w:line="240" w:lineRule="auto"/>
              <w:rPr>
                <w:rFonts w:ascii="Calibri" w:eastAsia="Calibri" w:hAnsi="Calibri" w:cs="Times New Roman"/>
                <w:b/>
                <w:sz w:val="22"/>
                <w:szCs w:val="22"/>
              </w:rPr>
            </w:pPr>
            <w:r w:rsidRPr="0087059D">
              <w:rPr>
                <w:rFonts w:ascii="Calibri" w:eastAsia="Calibri" w:hAnsi="Calibri" w:cs="Times New Roman"/>
                <w:sz w:val="22"/>
                <w:szCs w:val="22"/>
              </w:rPr>
              <w:t>Family name , initials:</w:t>
            </w:r>
          </w:p>
        </w:tc>
        <w:tc>
          <w:tcPr>
            <w:tcW w:w="4521" w:type="dxa"/>
            <w:gridSpan w:val="2"/>
            <w:tcBorders>
              <w:top w:val="single" w:sz="4" w:space="0" w:color="auto"/>
              <w:left w:val="single" w:sz="4" w:space="0" w:color="auto"/>
              <w:bottom w:val="single" w:sz="4" w:space="0" w:color="auto"/>
              <w:right w:val="single" w:sz="4" w:space="0" w:color="auto"/>
            </w:tcBorders>
          </w:tcPr>
          <w:p w14:paraId="4B0081E5" w14:textId="08AF6926" w:rsidR="0087059D" w:rsidRPr="0087059D" w:rsidRDefault="0087059D" w:rsidP="0087059D">
            <w:pPr>
              <w:spacing w:after="0" w:line="240" w:lineRule="auto"/>
              <w:rPr>
                <w:rFonts w:ascii="Calibri" w:eastAsia="Calibri" w:hAnsi="Calibri" w:cs="Times New Roman"/>
                <w:b/>
                <w:sz w:val="22"/>
                <w:szCs w:val="22"/>
              </w:rPr>
            </w:pPr>
            <w:r w:rsidRPr="00C312E6">
              <w:rPr>
                <w:rFonts w:ascii="Calibri" w:eastAsia="Calibri" w:hAnsi="Calibri" w:cs="Times New Roman"/>
                <w:b/>
                <w:sz w:val="22"/>
                <w:szCs w:val="22"/>
              </w:rPr>
              <w:t>Pizzella Ricci, S.V.</w:t>
            </w:r>
          </w:p>
        </w:tc>
      </w:tr>
      <w:tr w:rsidR="0087059D" w:rsidRPr="0087059D" w14:paraId="6E6A4079" w14:textId="77777777" w:rsidTr="00001EB3">
        <w:trPr>
          <w:gridAfter w:val="1"/>
          <w:wAfter w:w="149" w:type="dxa"/>
        </w:trPr>
        <w:tc>
          <w:tcPr>
            <w:tcW w:w="4542" w:type="dxa"/>
            <w:tcBorders>
              <w:top w:val="single" w:sz="4" w:space="0" w:color="auto"/>
              <w:left w:val="single" w:sz="4" w:space="0" w:color="auto"/>
              <w:bottom w:val="single" w:sz="4" w:space="0" w:color="auto"/>
              <w:right w:val="single" w:sz="4" w:space="0" w:color="auto"/>
            </w:tcBorders>
            <w:hideMark/>
          </w:tcPr>
          <w:p w14:paraId="7DEA046D" w14:textId="77777777" w:rsidR="0087059D" w:rsidRPr="0087059D" w:rsidRDefault="0087059D" w:rsidP="0087059D">
            <w:pPr>
              <w:spacing w:after="0" w:line="240" w:lineRule="auto"/>
              <w:rPr>
                <w:rFonts w:ascii="Calibri" w:eastAsia="Calibri" w:hAnsi="Calibri" w:cs="Times New Roman"/>
                <w:sz w:val="22"/>
                <w:szCs w:val="22"/>
              </w:rPr>
            </w:pPr>
            <w:r w:rsidRPr="0087059D">
              <w:rPr>
                <w:rFonts w:ascii="Calibri" w:eastAsia="Calibri" w:hAnsi="Calibri" w:cs="Times New Roman"/>
                <w:sz w:val="22"/>
                <w:szCs w:val="22"/>
              </w:rPr>
              <w:t>Student number:</w:t>
            </w:r>
          </w:p>
        </w:tc>
        <w:tc>
          <w:tcPr>
            <w:tcW w:w="4521" w:type="dxa"/>
            <w:gridSpan w:val="2"/>
            <w:tcBorders>
              <w:top w:val="single" w:sz="4" w:space="0" w:color="auto"/>
              <w:left w:val="single" w:sz="4" w:space="0" w:color="auto"/>
              <w:bottom w:val="single" w:sz="4" w:space="0" w:color="auto"/>
              <w:right w:val="single" w:sz="4" w:space="0" w:color="auto"/>
            </w:tcBorders>
          </w:tcPr>
          <w:p w14:paraId="15B8D258" w14:textId="62ADBEED" w:rsidR="0087059D" w:rsidRPr="0087059D" w:rsidRDefault="0087059D" w:rsidP="0087059D">
            <w:pPr>
              <w:spacing w:after="0" w:line="240" w:lineRule="auto"/>
              <w:rPr>
                <w:rFonts w:ascii="Calibri" w:eastAsia="Calibri" w:hAnsi="Calibri" w:cs="Times New Roman"/>
                <w:b/>
                <w:sz w:val="22"/>
                <w:szCs w:val="22"/>
              </w:rPr>
            </w:pPr>
            <w:r w:rsidRPr="00C312E6">
              <w:rPr>
                <w:rFonts w:ascii="Calibri" w:eastAsia="Calibri" w:hAnsi="Calibri" w:cs="Times New Roman"/>
                <w:b/>
                <w:sz w:val="22"/>
                <w:szCs w:val="22"/>
              </w:rPr>
              <w:t>4449681</w:t>
            </w:r>
          </w:p>
        </w:tc>
      </w:tr>
      <w:tr w:rsidR="0087059D" w:rsidRPr="0087059D" w14:paraId="046EC269" w14:textId="77777777" w:rsidTr="00001EB3">
        <w:trPr>
          <w:gridAfter w:val="1"/>
          <w:wAfter w:w="149" w:type="dxa"/>
        </w:trPr>
        <w:tc>
          <w:tcPr>
            <w:tcW w:w="4542" w:type="dxa"/>
            <w:tcBorders>
              <w:top w:val="single" w:sz="4" w:space="0" w:color="auto"/>
              <w:left w:val="single" w:sz="4" w:space="0" w:color="auto"/>
              <w:bottom w:val="single" w:sz="4" w:space="0" w:color="auto"/>
              <w:right w:val="single" w:sz="4" w:space="0" w:color="auto"/>
            </w:tcBorders>
            <w:hideMark/>
          </w:tcPr>
          <w:p w14:paraId="7D385F3C" w14:textId="77777777" w:rsidR="0087059D" w:rsidRPr="0087059D" w:rsidRDefault="0087059D" w:rsidP="0087059D">
            <w:pPr>
              <w:spacing w:after="0" w:line="240" w:lineRule="auto"/>
              <w:rPr>
                <w:rFonts w:ascii="Calibri" w:eastAsia="Calibri" w:hAnsi="Calibri" w:cs="Times New Roman"/>
                <w:b/>
                <w:sz w:val="22"/>
                <w:szCs w:val="22"/>
              </w:rPr>
            </w:pPr>
            <w:r w:rsidRPr="0087059D">
              <w:rPr>
                <w:rFonts w:ascii="Calibri" w:eastAsia="Calibri" w:hAnsi="Calibri" w:cs="Times New Roman"/>
                <w:sz w:val="22"/>
                <w:szCs w:val="22"/>
              </w:rPr>
              <w:t>project period: (from – till)</w:t>
            </w:r>
          </w:p>
        </w:tc>
        <w:tc>
          <w:tcPr>
            <w:tcW w:w="4521" w:type="dxa"/>
            <w:gridSpan w:val="2"/>
            <w:tcBorders>
              <w:top w:val="single" w:sz="4" w:space="0" w:color="auto"/>
              <w:left w:val="single" w:sz="4" w:space="0" w:color="auto"/>
              <w:bottom w:val="single" w:sz="4" w:space="0" w:color="auto"/>
              <w:right w:val="single" w:sz="4" w:space="0" w:color="auto"/>
            </w:tcBorders>
          </w:tcPr>
          <w:p w14:paraId="76AA759B" w14:textId="4E4834AA" w:rsidR="0087059D" w:rsidRPr="0087059D" w:rsidRDefault="0087059D" w:rsidP="0087059D">
            <w:pPr>
              <w:spacing w:after="0" w:line="240" w:lineRule="auto"/>
              <w:rPr>
                <w:rFonts w:ascii="Calibri" w:eastAsia="Calibri" w:hAnsi="Calibri" w:cs="Times New Roman"/>
                <w:b/>
                <w:sz w:val="22"/>
                <w:szCs w:val="22"/>
              </w:rPr>
            </w:pPr>
            <w:r w:rsidRPr="00C312E6">
              <w:rPr>
                <w:rFonts w:ascii="Calibri" w:eastAsia="Calibri" w:hAnsi="Calibri" w:cs="Times New Roman"/>
                <w:b/>
                <w:sz w:val="22"/>
                <w:szCs w:val="22"/>
              </w:rPr>
              <w:t>02-09</w:t>
            </w:r>
            <w:r w:rsidR="00001EB3" w:rsidRPr="00C312E6">
              <w:rPr>
                <w:rFonts w:ascii="Calibri" w:eastAsia="Calibri" w:hAnsi="Calibri" w:cs="Times New Roman"/>
                <w:b/>
                <w:sz w:val="22"/>
                <w:szCs w:val="22"/>
              </w:rPr>
              <w:t>-2024 – 03-02-2025</w:t>
            </w:r>
          </w:p>
        </w:tc>
      </w:tr>
      <w:tr w:rsidR="0087059D" w:rsidRPr="0087059D" w14:paraId="28436B8B" w14:textId="77777777" w:rsidTr="00001EB3">
        <w:trPr>
          <w:gridAfter w:val="1"/>
          <w:wAfter w:w="149" w:type="dxa"/>
        </w:trPr>
        <w:tc>
          <w:tcPr>
            <w:tcW w:w="9063" w:type="dxa"/>
            <w:gridSpan w:val="3"/>
            <w:tcBorders>
              <w:top w:val="single" w:sz="4" w:space="0" w:color="auto"/>
              <w:left w:val="single" w:sz="4" w:space="0" w:color="auto"/>
              <w:bottom w:val="single" w:sz="4" w:space="0" w:color="auto"/>
              <w:right w:val="single" w:sz="4" w:space="0" w:color="auto"/>
            </w:tcBorders>
            <w:shd w:val="clear" w:color="auto" w:fill="DBE5F1"/>
            <w:hideMark/>
          </w:tcPr>
          <w:p w14:paraId="2824D671" w14:textId="77777777" w:rsidR="0087059D" w:rsidRPr="0087059D" w:rsidRDefault="0087059D" w:rsidP="0087059D">
            <w:pPr>
              <w:spacing w:after="0" w:line="240" w:lineRule="auto"/>
              <w:rPr>
                <w:rFonts w:ascii="Calibri" w:eastAsia="Calibri" w:hAnsi="Calibri" w:cs="Times New Roman"/>
                <w:b/>
                <w:sz w:val="22"/>
                <w:szCs w:val="22"/>
              </w:rPr>
            </w:pPr>
            <w:r w:rsidRPr="0087059D">
              <w:rPr>
                <w:rFonts w:ascii="Calibri" w:eastAsia="Calibri" w:hAnsi="Calibri" w:cs="Times New Roman"/>
                <w:b/>
                <w:sz w:val="22"/>
                <w:szCs w:val="22"/>
              </w:rPr>
              <w:t>Company:</w:t>
            </w:r>
          </w:p>
        </w:tc>
      </w:tr>
      <w:tr w:rsidR="0087059D" w:rsidRPr="0087059D" w14:paraId="0AFEA40C" w14:textId="77777777" w:rsidTr="00001EB3">
        <w:trPr>
          <w:gridAfter w:val="1"/>
          <w:wAfter w:w="149" w:type="dxa"/>
        </w:trPr>
        <w:tc>
          <w:tcPr>
            <w:tcW w:w="4542" w:type="dxa"/>
            <w:tcBorders>
              <w:top w:val="single" w:sz="4" w:space="0" w:color="auto"/>
              <w:left w:val="single" w:sz="4" w:space="0" w:color="auto"/>
              <w:bottom w:val="single" w:sz="4" w:space="0" w:color="auto"/>
              <w:right w:val="single" w:sz="4" w:space="0" w:color="auto"/>
            </w:tcBorders>
            <w:hideMark/>
          </w:tcPr>
          <w:p w14:paraId="3D8179B4" w14:textId="77777777" w:rsidR="0087059D" w:rsidRPr="0087059D" w:rsidRDefault="0087059D" w:rsidP="0087059D">
            <w:pPr>
              <w:spacing w:after="0" w:line="240" w:lineRule="auto"/>
              <w:rPr>
                <w:rFonts w:ascii="Calibri" w:eastAsia="Calibri" w:hAnsi="Calibri" w:cs="Times New Roman"/>
                <w:sz w:val="22"/>
                <w:szCs w:val="22"/>
              </w:rPr>
            </w:pPr>
            <w:r w:rsidRPr="0087059D">
              <w:rPr>
                <w:rFonts w:ascii="Calibri" w:eastAsia="Calibri" w:hAnsi="Calibri" w:cs="Times New Roman"/>
                <w:sz w:val="22"/>
                <w:szCs w:val="22"/>
              </w:rPr>
              <w:t>Name company/institution:</w:t>
            </w:r>
          </w:p>
        </w:tc>
        <w:tc>
          <w:tcPr>
            <w:tcW w:w="4521" w:type="dxa"/>
            <w:gridSpan w:val="2"/>
            <w:tcBorders>
              <w:top w:val="single" w:sz="4" w:space="0" w:color="auto"/>
              <w:left w:val="single" w:sz="4" w:space="0" w:color="auto"/>
              <w:bottom w:val="single" w:sz="4" w:space="0" w:color="auto"/>
              <w:right w:val="single" w:sz="4" w:space="0" w:color="auto"/>
            </w:tcBorders>
          </w:tcPr>
          <w:p w14:paraId="2B26CFCD" w14:textId="512A4F81" w:rsidR="0087059D" w:rsidRPr="0087059D" w:rsidRDefault="00001EB3" w:rsidP="0087059D">
            <w:pPr>
              <w:spacing w:after="0" w:line="240" w:lineRule="auto"/>
              <w:rPr>
                <w:rFonts w:ascii="Calibri" w:eastAsia="Calibri" w:hAnsi="Calibri" w:cs="Times New Roman"/>
                <w:b/>
                <w:sz w:val="22"/>
                <w:szCs w:val="22"/>
              </w:rPr>
            </w:pPr>
            <w:r w:rsidRPr="00C312E6">
              <w:rPr>
                <w:rFonts w:ascii="Calibri" w:eastAsia="Calibri" w:hAnsi="Calibri" w:cs="Times New Roman"/>
                <w:b/>
                <w:sz w:val="22"/>
                <w:szCs w:val="22"/>
              </w:rPr>
              <w:t>Info Support</w:t>
            </w:r>
          </w:p>
        </w:tc>
      </w:tr>
      <w:tr w:rsidR="0087059D" w:rsidRPr="0087059D" w14:paraId="3FE27C22" w14:textId="77777777" w:rsidTr="00001EB3">
        <w:trPr>
          <w:gridAfter w:val="1"/>
          <w:wAfter w:w="149" w:type="dxa"/>
        </w:trPr>
        <w:tc>
          <w:tcPr>
            <w:tcW w:w="4542" w:type="dxa"/>
            <w:tcBorders>
              <w:top w:val="single" w:sz="4" w:space="0" w:color="auto"/>
              <w:left w:val="single" w:sz="4" w:space="0" w:color="auto"/>
              <w:bottom w:val="single" w:sz="4" w:space="0" w:color="auto"/>
              <w:right w:val="single" w:sz="4" w:space="0" w:color="auto"/>
            </w:tcBorders>
            <w:hideMark/>
          </w:tcPr>
          <w:p w14:paraId="65E81927" w14:textId="77777777" w:rsidR="0087059D" w:rsidRPr="0087059D" w:rsidRDefault="0087059D" w:rsidP="0087059D">
            <w:pPr>
              <w:spacing w:after="0" w:line="240" w:lineRule="auto"/>
              <w:rPr>
                <w:rFonts w:ascii="Calibri" w:eastAsia="Calibri" w:hAnsi="Calibri" w:cs="Times New Roman"/>
                <w:sz w:val="22"/>
                <w:szCs w:val="22"/>
              </w:rPr>
            </w:pPr>
            <w:r w:rsidRPr="0087059D">
              <w:rPr>
                <w:rFonts w:ascii="Calibri" w:eastAsia="Calibri" w:hAnsi="Calibri" w:cs="Times New Roman"/>
                <w:sz w:val="22"/>
                <w:szCs w:val="22"/>
              </w:rPr>
              <w:t>Department:</w:t>
            </w:r>
          </w:p>
        </w:tc>
        <w:tc>
          <w:tcPr>
            <w:tcW w:w="4521" w:type="dxa"/>
            <w:gridSpan w:val="2"/>
            <w:tcBorders>
              <w:top w:val="single" w:sz="4" w:space="0" w:color="auto"/>
              <w:left w:val="single" w:sz="4" w:space="0" w:color="auto"/>
              <w:bottom w:val="single" w:sz="4" w:space="0" w:color="auto"/>
              <w:right w:val="single" w:sz="4" w:space="0" w:color="auto"/>
            </w:tcBorders>
          </w:tcPr>
          <w:p w14:paraId="1419E13C" w14:textId="4AF81CFF" w:rsidR="0087059D" w:rsidRPr="0087059D" w:rsidRDefault="00001EB3" w:rsidP="0087059D">
            <w:pPr>
              <w:spacing w:after="0" w:line="240" w:lineRule="auto"/>
              <w:rPr>
                <w:rFonts w:ascii="Calibri" w:eastAsia="Calibri" w:hAnsi="Calibri" w:cs="Times New Roman"/>
                <w:b/>
                <w:sz w:val="22"/>
                <w:szCs w:val="22"/>
              </w:rPr>
            </w:pPr>
            <w:r w:rsidRPr="00C312E6">
              <w:rPr>
                <w:rFonts w:ascii="Calibri" w:eastAsia="Calibri" w:hAnsi="Calibri" w:cs="Times New Roman"/>
                <w:b/>
                <w:sz w:val="22"/>
                <w:szCs w:val="22"/>
              </w:rPr>
              <w:t>Business Unit Industry</w:t>
            </w:r>
          </w:p>
        </w:tc>
      </w:tr>
      <w:tr w:rsidR="0087059D" w:rsidRPr="0087059D" w14:paraId="099808A2" w14:textId="77777777" w:rsidTr="00001EB3">
        <w:trPr>
          <w:gridAfter w:val="1"/>
          <w:wAfter w:w="149" w:type="dxa"/>
        </w:trPr>
        <w:tc>
          <w:tcPr>
            <w:tcW w:w="4542" w:type="dxa"/>
            <w:tcBorders>
              <w:top w:val="single" w:sz="4" w:space="0" w:color="auto"/>
              <w:left w:val="single" w:sz="4" w:space="0" w:color="auto"/>
              <w:bottom w:val="single" w:sz="4" w:space="0" w:color="auto"/>
              <w:right w:val="single" w:sz="4" w:space="0" w:color="auto"/>
            </w:tcBorders>
            <w:hideMark/>
          </w:tcPr>
          <w:p w14:paraId="6EC10D2C" w14:textId="77777777" w:rsidR="0087059D" w:rsidRPr="0087059D" w:rsidRDefault="0087059D" w:rsidP="0087059D">
            <w:pPr>
              <w:spacing w:after="0" w:line="240" w:lineRule="auto"/>
              <w:rPr>
                <w:rFonts w:ascii="Calibri" w:eastAsia="Calibri" w:hAnsi="Calibri" w:cs="Times New Roman"/>
                <w:sz w:val="22"/>
                <w:szCs w:val="22"/>
              </w:rPr>
            </w:pPr>
            <w:r w:rsidRPr="0087059D">
              <w:rPr>
                <w:rFonts w:ascii="Calibri" w:eastAsia="Calibri" w:hAnsi="Calibri" w:cs="Times New Roman"/>
                <w:sz w:val="22"/>
                <w:szCs w:val="22"/>
              </w:rPr>
              <w:t>Address:</w:t>
            </w:r>
          </w:p>
        </w:tc>
        <w:tc>
          <w:tcPr>
            <w:tcW w:w="4521" w:type="dxa"/>
            <w:gridSpan w:val="2"/>
            <w:tcBorders>
              <w:top w:val="single" w:sz="4" w:space="0" w:color="auto"/>
              <w:left w:val="single" w:sz="4" w:space="0" w:color="auto"/>
              <w:bottom w:val="single" w:sz="4" w:space="0" w:color="auto"/>
              <w:right w:val="single" w:sz="4" w:space="0" w:color="auto"/>
            </w:tcBorders>
          </w:tcPr>
          <w:p w14:paraId="7F23559B" w14:textId="7FED35D3" w:rsidR="0087059D" w:rsidRPr="0087059D" w:rsidRDefault="00001EB3" w:rsidP="0087059D">
            <w:pPr>
              <w:spacing w:after="0" w:line="240" w:lineRule="auto"/>
              <w:rPr>
                <w:rFonts w:ascii="Calibri" w:eastAsia="Calibri" w:hAnsi="Calibri" w:cs="Times New Roman"/>
                <w:b/>
                <w:sz w:val="22"/>
                <w:szCs w:val="22"/>
              </w:rPr>
            </w:pPr>
            <w:proofErr w:type="spellStart"/>
            <w:r w:rsidRPr="00C312E6">
              <w:rPr>
                <w:rFonts w:ascii="Calibri" w:eastAsia="Calibri" w:hAnsi="Calibri" w:cs="Times New Roman"/>
                <w:b/>
                <w:sz w:val="22"/>
                <w:szCs w:val="22"/>
              </w:rPr>
              <w:t>Kruisboog</w:t>
            </w:r>
            <w:proofErr w:type="spellEnd"/>
            <w:r w:rsidRPr="00C312E6">
              <w:rPr>
                <w:rFonts w:ascii="Calibri" w:eastAsia="Calibri" w:hAnsi="Calibri" w:cs="Times New Roman"/>
                <w:b/>
                <w:sz w:val="22"/>
                <w:szCs w:val="22"/>
              </w:rPr>
              <w:t xml:space="preserve"> 42, 3905 TG Veenendaal</w:t>
            </w:r>
          </w:p>
        </w:tc>
      </w:tr>
      <w:tr w:rsidR="00001EB3" w:rsidRPr="0087059D" w14:paraId="292B6341" w14:textId="77777777" w:rsidTr="00001EB3">
        <w:tc>
          <w:tcPr>
            <w:tcW w:w="9212" w:type="dxa"/>
            <w:gridSpan w:val="4"/>
            <w:tcBorders>
              <w:top w:val="single" w:sz="4" w:space="0" w:color="auto"/>
              <w:left w:val="single" w:sz="4" w:space="0" w:color="auto"/>
              <w:bottom w:val="single" w:sz="4" w:space="0" w:color="auto"/>
              <w:right w:val="single" w:sz="4" w:space="0" w:color="auto"/>
            </w:tcBorders>
            <w:shd w:val="clear" w:color="auto" w:fill="DBE5F1"/>
            <w:hideMark/>
          </w:tcPr>
          <w:p w14:paraId="7FC44F83" w14:textId="2194D02A" w:rsidR="00001EB3" w:rsidRPr="0087059D" w:rsidRDefault="00001EB3" w:rsidP="0065372A">
            <w:pPr>
              <w:spacing w:after="0" w:line="240" w:lineRule="auto"/>
              <w:rPr>
                <w:rFonts w:ascii="Calibri" w:eastAsia="Calibri" w:hAnsi="Calibri" w:cs="Times New Roman"/>
                <w:b/>
                <w:sz w:val="22"/>
                <w:szCs w:val="22"/>
              </w:rPr>
            </w:pPr>
            <w:r w:rsidRPr="0087059D">
              <w:rPr>
                <w:rFonts w:ascii="Calibri" w:eastAsia="Calibri" w:hAnsi="Calibri" w:cs="Times New Roman"/>
                <w:b/>
                <w:sz w:val="22"/>
                <w:szCs w:val="22"/>
              </w:rPr>
              <w:t>Company mentor</w:t>
            </w:r>
            <w:r w:rsidRPr="00C312E6">
              <w:rPr>
                <w:rFonts w:ascii="Calibri" w:eastAsia="Calibri" w:hAnsi="Calibri" w:cs="Times New Roman"/>
                <w:b/>
                <w:sz w:val="22"/>
                <w:szCs w:val="22"/>
              </w:rPr>
              <w:t xml:space="preserve"> 1</w:t>
            </w:r>
            <w:r w:rsidRPr="0087059D">
              <w:rPr>
                <w:rFonts w:ascii="Calibri" w:eastAsia="Calibri" w:hAnsi="Calibri" w:cs="Times New Roman"/>
                <w:b/>
                <w:sz w:val="22"/>
                <w:szCs w:val="22"/>
              </w:rPr>
              <w:t>:</w:t>
            </w:r>
          </w:p>
        </w:tc>
      </w:tr>
      <w:tr w:rsidR="00001EB3" w:rsidRPr="0087059D" w14:paraId="621DF2B3" w14:textId="77777777" w:rsidTr="00001EB3">
        <w:tc>
          <w:tcPr>
            <w:tcW w:w="4606" w:type="dxa"/>
            <w:gridSpan w:val="2"/>
            <w:tcBorders>
              <w:top w:val="single" w:sz="4" w:space="0" w:color="auto"/>
              <w:left w:val="single" w:sz="4" w:space="0" w:color="auto"/>
              <w:bottom w:val="single" w:sz="4" w:space="0" w:color="auto"/>
              <w:right w:val="single" w:sz="4" w:space="0" w:color="auto"/>
            </w:tcBorders>
            <w:hideMark/>
          </w:tcPr>
          <w:p w14:paraId="008B8876" w14:textId="77777777" w:rsidR="00001EB3" w:rsidRPr="0087059D" w:rsidRDefault="00001EB3" w:rsidP="0065372A">
            <w:pPr>
              <w:spacing w:after="0" w:line="240" w:lineRule="auto"/>
              <w:rPr>
                <w:rFonts w:ascii="Calibri" w:eastAsia="Calibri" w:hAnsi="Calibri" w:cs="Times New Roman"/>
                <w:sz w:val="22"/>
                <w:szCs w:val="22"/>
              </w:rPr>
            </w:pPr>
            <w:r w:rsidRPr="0087059D">
              <w:rPr>
                <w:rFonts w:ascii="Calibri" w:eastAsia="Calibri" w:hAnsi="Calibri" w:cs="Times New Roman"/>
                <w:sz w:val="22"/>
                <w:szCs w:val="22"/>
              </w:rPr>
              <w:t>Family name, initials:</w:t>
            </w:r>
          </w:p>
        </w:tc>
        <w:tc>
          <w:tcPr>
            <w:tcW w:w="4606" w:type="dxa"/>
            <w:gridSpan w:val="2"/>
            <w:tcBorders>
              <w:top w:val="single" w:sz="4" w:space="0" w:color="auto"/>
              <w:left w:val="single" w:sz="4" w:space="0" w:color="auto"/>
              <w:bottom w:val="single" w:sz="4" w:space="0" w:color="auto"/>
              <w:right w:val="single" w:sz="4" w:space="0" w:color="auto"/>
            </w:tcBorders>
          </w:tcPr>
          <w:p w14:paraId="03FED42A" w14:textId="3501AB49" w:rsidR="00001EB3" w:rsidRPr="0087059D" w:rsidRDefault="00001EB3" w:rsidP="0065372A">
            <w:pPr>
              <w:spacing w:after="0" w:line="240" w:lineRule="auto"/>
              <w:rPr>
                <w:rFonts w:ascii="Calibri" w:eastAsia="Calibri" w:hAnsi="Calibri" w:cs="Times New Roman"/>
                <w:b/>
                <w:sz w:val="22"/>
                <w:szCs w:val="22"/>
              </w:rPr>
            </w:pPr>
            <w:r w:rsidRPr="00C312E6">
              <w:rPr>
                <w:rFonts w:ascii="Calibri" w:eastAsia="Calibri" w:hAnsi="Calibri" w:cs="Times New Roman"/>
                <w:b/>
                <w:sz w:val="22"/>
                <w:szCs w:val="22"/>
              </w:rPr>
              <w:t>Thissen, N.</w:t>
            </w:r>
          </w:p>
        </w:tc>
      </w:tr>
      <w:tr w:rsidR="00001EB3" w:rsidRPr="0087059D" w14:paraId="1A641B71" w14:textId="77777777" w:rsidTr="00001EB3">
        <w:tc>
          <w:tcPr>
            <w:tcW w:w="4606" w:type="dxa"/>
            <w:gridSpan w:val="2"/>
            <w:tcBorders>
              <w:top w:val="single" w:sz="4" w:space="0" w:color="auto"/>
              <w:left w:val="single" w:sz="4" w:space="0" w:color="auto"/>
              <w:bottom w:val="single" w:sz="4" w:space="0" w:color="auto"/>
              <w:right w:val="single" w:sz="4" w:space="0" w:color="auto"/>
            </w:tcBorders>
            <w:hideMark/>
          </w:tcPr>
          <w:p w14:paraId="31F49F24" w14:textId="77777777" w:rsidR="00001EB3" w:rsidRPr="0087059D" w:rsidRDefault="00001EB3" w:rsidP="0065372A">
            <w:pPr>
              <w:spacing w:after="0" w:line="240" w:lineRule="auto"/>
              <w:rPr>
                <w:rFonts w:ascii="Calibri" w:eastAsia="Calibri" w:hAnsi="Calibri" w:cs="Times New Roman"/>
                <w:sz w:val="22"/>
                <w:szCs w:val="22"/>
              </w:rPr>
            </w:pPr>
            <w:r w:rsidRPr="0087059D">
              <w:rPr>
                <w:rFonts w:ascii="Calibri" w:eastAsia="Calibri" w:hAnsi="Calibri" w:cs="Times New Roman"/>
                <w:sz w:val="22"/>
                <w:szCs w:val="22"/>
              </w:rPr>
              <w:t>Position:</w:t>
            </w:r>
          </w:p>
        </w:tc>
        <w:tc>
          <w:tcPr>
            <w:tcW w:w="4606" w:type="dxa"/>
            <w:gridSpan w:val="2"/>
            <w:tcBorders>
              <w:top w:val="single" w:sz="4" w:space="0" w:color="auto"/>
              <w:left w:val="single" w:sz="4" w:space="0" w:color="auto"/>
              <w:bottom w:val="single" w:sz="4" w:space="0" w:color="auto"/>
              <w:right w:val="single" w:sz="4" w:space="0" w:color="auto"/>
            </w:tcBorders>
          </w:tcPr>
          <w:p w14:paraId="108A0811" w14:textId="3B89563A" w:rsidR="00001EB3" w:rsidRPr="0087059D" w:rsidRDefault="00001EB3" w:rsidP="0065372A">
            <w:pPr>
              <w:spacing w:after="0" w:line="240" w:lineRule="auto"/>
              <w:rPr>
                <w:rFonts w:ascii="Calibri" w:eastAsia="Calibri" w:hAnsi="Calibri" w:cs="Times New Roman"/>
                <w:b/>
                <w:sz w:val="22"/>
                <w:szCs w:val="22"/>
              </w:rPr>
            </w:pPr>
            <w:proofErr w:type="spellStart"/>
            <w:r w:rsidRPr="00C312E6">
              <w:rPr>
                <w:rFonts w:ascii="Calibri" w:eastAsia="Calibri" w:hAnsi="Calibri" w:cs="Times New Roman"/>
                <w:b/>
                <w:sz w:val="22"/>
                <w:szCs w:val="22"/>
              </w:rPr>
              <w:t>Afstudeer</w:t>
            </w:r>
            <w:proofErr w:type="spellEnd"/>
            <w:r w:rsidRPr="00C312E6">
              <w:rPr>
                <w:rFonts w:ascii="Calibri" w:eastAsia="Calibri" w:hAnsi="Calibri" w:cs="Times New Roman"/>
                <w:b/>
                <w:sz w:val="22"/>
                <w:szCs w:val="22"/>
              </w:rPr>
              <w:t xml:space="preserve"> </w:t>
            </w:r>
            <w:proofErr w:type="spellStart"/>
            <w:r w:rsidRPr="00C312E6">
              <w:rPr>
                <w:rFonts w:ascii="Calibri" w:eastAsia="Calibri" w:hAnsi="Calibri" w:cs="Times New Roman"/>
                <w:b/>
                <w:sz w:val="22"/>
                <w:szCs w:val="22"/>
              </w:rPr>
              <w:t>Coodinator</w:t>
            </w:r>
            <w:proofErr w:type="spellEnd"/>
          </w:p>
        </w:tc>
      </w:tr>
      <w:tr w:rsidR="0087059D" w:rsidRPr="0087059D" w14:paraId="33018127" w14:textId="77777777" w:rsidTr="00001EB3">
        <w:trPr>
          <w:gridAfter w:val="1"/>
          <w:wAfter w:w="149" w:type="dxa"/>
        </w:trPr>
        <w:tc>
          <w:tcPr>
            <w:tcW w:w="9063" w:type="dxa"/>
            <w:gridSpan w:val="3"/>
            <w:tcBorders>
              <w:top w:val="single" w:sz="4" w:space="0" w:color="auto"/>
              <w:left w:val="single" w:sz="4" w:space="0" w:color="auto"/>
              <w:bottom w:val="single" w:sz="4" w:space="0" w:color="auto"/>
              <w:right w:val="single" w:sz="4" w:space="0" w:color="auto"/>
            </w:tcBorders>
            <w:shd w:val="clear" w:color="auto" w:fill="DBE5F1"/>
            <w:hideMark/>
          </w:tcPr>
          <w:p w14:paraId="288FE2EE" w14:textId="2F24A8B8" w:rsidR="0087059D" w:rsidRPr="0087059D" w:rsidRDefault="0087059D" w:rsidP="0087059D">
            <w:pPr>
              <w:spacing w:after="0" w:line="240" w:lineRule="auto"/>
              <w:rPr>
                <w:rFonts w:ascii="Calibri" w:eastAsia="Calibri" w:hAnsi="Calibri" w:cs="Times New Roman"/>
                <w:b/>
                <w:sz w:val="22"/>
                <w:szCs w:val="22"/>
              </w:rPr>
            </w:pPr>
            <w:r w:rsidRPr="0087059D">
              <w:rPr>
                <w:rFonts w:ascii="Calibri" w:eastAsia="Calibri" w:hAnsi="Calibri" w:cs="Times New Roman"/>
                <w:b/>
                <w:sz w:val="22"/>
                <w:szCs w:val="22"/>
              </w:rPr>
              <w:t>Company mentor</w:t>
            </w:r>
            <w:r w:rsidR="00001EB3" w:rsidRPr="00C312E6">
              <w:rPr>
                <w:rFonts w:ascii="Calibri" w:eastAsia="Calibri" w:hAnsi="Calibri" w:cs="Times New Roman"/>
                <w:b/>
                <w:sz w:val="22"/>
                <w:szCs w:val="22"/>
              </w:rPr>
              <w:t xml:space="preserve"> 2</w:t>
            </w:r>
            <w:r w:rsidRPr="0087059D">
              <w:rPr>
                <w:rFonts w:ascii="Calibri" w:eastAsia="Calibri" w:hAnsi="Calibri" w:cs="Times New Roman"/>
                <w:b/>
                <w:sz w:val="22"/>
                <w:szCs w:val="22"/>
              </w:rPr>
              <w:t>:</w:t>
            </w:r>
          </w:p>
        </w:tc>
      </w:tr>
      <w:tr w:rsidR="0087059D" w:rsidRPr="0087059D" w14:paraId="2B629C3B" w14:textId="77777777" w:rsidTr="00001EB3">
        <w:trPr>
          <w:gridAfter w:val="1"/>
          <w:wAfter w:w="149" w:type="dxa"/>
        </w:trPr>
        <w:tc>
          <w:tcPr>
            <w:tcW w:w="4542" w:type="dxa"/>
            <w:tcBorders>
              <w:top w:val="single" w:sz="4" w:space="0" w:color="auto"/>
              <w:left w:val="single" w:sz="4" w:space="0" w:color="auto"/>
              <w:bottom w:val="single" w:sz="4" w:space="0" w:color="auto"/>
              <w:right w:val="single" w:sz="4" w:space="0" w:color="auto"/>
            </w:tcBorders>
            <w:hideMark/>
          </w:tcPr>
          <w:p w14:paraId="5BC493F3" w14:textId="77777777" w:rsidR="0087059D" w:rsidRPr="0087059D" w:rsidRDefault="0087059D" w:rsidP="0087059D">
            <w:pPr>
              <w:spacing w:after="0" w:line="240" w:lineRule="auto"/>
              <w:rPr>
                <w:rFonts w:ascii="Calibri" w:eastAsia="Calibri" w:hAnsi="Calibri" w:cs="Times New Roman"/>
                <w:sz w:val="22"/>
                <w:szCs w:val="22"/>
              </w:rPr>
            </w:pPr>
            <w:r w:rsidRPr="0087059D">
              <w:rPr>
                <w:rFonts w:ascii="Calibri" w:eastAsia="Calibri" w:hAnsi="Calibri" w:cs="Times New Roman"/>
                <w:sz w:val="22"/>
                <w:szCs w:val="22"/>
              </w:rPr>
              <w:t>Family name, initials:</w:t>
            </w:r>
          </w:p>
        </w:tc>
        <w:tc>
          <w:tcPr>
            <w:tcW w:w="4521" w:type="dxa"/>
            <w:gridSpan w:val="2"/>
            <w:tcBorders>
              <w:top w:val="single" w:sz="4" w:space="0" w:color="auto"/>
              <w:left w:val="single" w:sz="4" w:space="0" w:color="auto"/>
              <w:bottom w:val="single" w:sz="4" w:space="0" w:color="auto"/>
              <w:right w:val="single" w:sz="4" w:space="0" w:color="auto"/>
            </w:tcBorders>
          </w:tcPr>
          <w:p w14:paraId="1F6CC8DD" w14:textId="2B610456" w:rsidR="0087059D" w:rsidRPr="0087059D" w:rsidRDefault="00001EB3" w:rsidP="0087059D">
            <w:pPr>
              <w:spacing w:after="0" w:line="240" w:lineRule="auto"/>
              <w:rPr>
                <w:rFonts w:ascii="Calibri" w:eastAsia="Calibri" w:hAnsi="Calibri" w:cs="Times New Roman"/>
                <w:b/>
                <w:sz w:val="22"/>
                <w:szCs w:val="22"/>
              </w:rPr>
            </w:pPr>
            <w:r w:rsidRPr="00C312E6">
              <w:rPr>
                <w:rFonts w:ascii="Calibri" w:eastAsia="Calibri" w:hAnsi="Calibri" w:cs="Times New Roman"/>
                <w:b/>
                <w:sz w:val="22"/>
                <w:szCs w:val="22"/>
              </w:rPr>
              <w:t>Horsman, L.</w:t>
            </w:r>
          </w:p>
        </w:tc>
      </w:tr>
      <w:tr w:rsidR="0087059D" w:rsidRPr="0087059D" w14:paraId="0B1311B0" w14:textId="77777777" w:rsidTr="00001EB3">
        <w:trPr>
          <w:gridAfter w:val="1"/>
          <w:wAfter w:w="149" w:type="dxa"/>
        </w:trPr>
        <w:tc>
          <w:tcPr>
            <w:tcW w:w="4542" w:type="dxa"/>
            <w:tcBorders>
              <w:top w:val="single" w:sz="4" w:space="0" w:color="auto"/>
              <w:left w:val="single" w:sz="4" w:space="0" w:color="auto"/>
              <w:bottom w:val="single" w:sz="4" w:space="0" w:color="auto"/>
              <w:right w:val="single" w:sz="4" w:space="0" w:color="auto"/>
            </w:tcBorders>
            <w:hideMark/>
          </w:tcPr>
          <w:p w14:paraId="01104407" w14:textId="77777777" w:rsidR="0087059D" w:rsidRPr="0087059D" w:rsidRDefault="0087059D" w:rsidP="0087059D">
            <w:pPr>
              <w:spacing w:after="0" w:line="240" w:lineRule="auto"/>
              <w:rPr>
                <w:rFonts w:ascii="Calibri" w:eastAsia="Calibri" w:hAnsi="Calibri" w:cs="Times New Roman"/>
                <w:sz w:val="22"/>
                <w:szCs w:val="22"/>
              </w:rPr>
            </w:pPr>
            <w:r w:rsidRPr="0087059D">
              <w:rPr>
                <w:rFonts w:ascii="Calibri" w:eastAsia="Calibri" w:hAnsi="Calibri" w:cs="Times New Roman"/>
                <w:sz w:val="22"/>
                <w:szCs w:val="22"/>
              </w:rPr>
              <w:t>Position:</w:t>
            </w:r>
          </w:p>
        </w:tc>
        <w:tc>
          <w:tcPr>
            <w:tcW w:w="4521" w:type="dxa"/>
            <w:gridSpan w:val="2"/>
            <w:tcBorders>
              <w:top w:val="single" w:sz="4" w:space="0" w:color="auto"/>
              <w:left w:val="single" w:sz="4" w:space="0" w:color="auto"/>
              <w:bottom w:val="single" w:sz="4" w:space="0" w:color="auto"/>
              <w:right w:val="single" w:sz="4" w:space="0" w:color="auto"/>
            </w:tcBorders>
          </w:tcPr>
          <w:p w14:paraId="680E63AF" w14:textId="60F494EF" w:rsidR="0087059D" w:rsidRPr="0087059D" w:rsidRDefault="00001EB3" w:rsidP="0087059D">
            <w:pPr>
              <w:spacing w:after="0" w:line="240" w:lineRule="auto"/>
              <w:rPr>
                <w:rFonts w:ascii="Calibri" w:eastAsia="Calibri" w:hAnsi="Calibri" w:cs="Times New Roman"/>
                <w:b/>
                <w:sz w:val="22"/>
                <w:szCs w:val="22"/>
              </w:rPr>
            </w:pPr>
            <w:r w:rsidRPr="00C312E6">
              <w:rPr>
                <w:rFonts w:ascii="Calibri" w:eastAsia="Calibri" w:hAnsi="Calibri" w:cs="Times New Roman"/>
                <w:b/>
                <w:sz w:val="22"/>
                <w:szCs w:val="22"/>
              </w:rPr>
              <w:t>IT Consultant</w:t>
            </w:r>
          </w:p>
        </w:tc>
      </w:tr>
      <w:tr w:rsidR="0087059D" w:rsidRPr="0087059D" w14:paraId="37F3E7B5" w14:textId="77777777" w:rsidTr="00001EB3">
        <w:trPr>
          <w:gridAfter w:val="1"/>
          <w:wAfter w:w="149" w:type="dxa"/>
        </w:trPr>
        <w:tc>
          <w:tcPr>
            <w:tcW w:w="9063" w:type="dxa"/>
            <w:gridSpan w:val="3"/>
            <w:tcBorders>
              <w:top w:val="single" w:sz="4" w:space="0" w:color="auto"/>
              <w:left w:val="single" w:sz="4" w:space="0" w:color="auto"/>
              <w:bottom w:val="single" w:sz="4" w:space="0" w:color="auto"/>
              <w:right w:val="single" w:sz="4" w:space="0" w:color="auto"/>
            </w:tcBorders>
            <w:shd w:val="clear" w:color="auto" w:fill="DBE5F1"/>
            <w:hideMark/>
          </w:tcPr>
          <w:p w14:paraId="759A3519" w14:textId="77777777" w:rsidR="0087059D" w:rsidRPr="0087059D" w:rsidRDefault="0087059D" w:rsidP="0087059D">
            <w:pPr>
              <w:spacing w:after="0" w:line="240" w:lineRule="auto"/>
              <w:rPr>
                <w:rFonts w:ascii="Calibri" w:eastAsia="Calibri" w:hAnsi="Calibri" w:cs="Times New Roman"/>
                <w:b/>
                <w:sz w:val="22"/>
                <w:szCs w:val="22"/>
              </w:rPr>
            </w:pPr>
            <w:r w:rsidRPr="0087059D">
              <w:rPr>
                <w:rFonts w:ascii="Calibri" w:eastAsia="Calibri" w:hAnsi="Calibri" w:cs="Times New Roman"/>
                <w:b/>
                <w:sz w:val="22"/>
                <w:szCs w:val="22"/>
              </w:rPr>
              <w:t>University teacher:</w:t>
            </w:r>
          </w:p>
        </w:tc>
      </w:tr>
      <w:tr w:rsidR="0087059D" w:rsidRPr="0087059D" w14:paraId="6AD4EC68" w14:textId="77777777" w:rsidTr="00001EB3">
        <w:trPr>
          <w:gridAfter w:val="1"/>
          <w:wAfter w:w="149" w:type="dxa"/>
        </w:trPr>
        <w:tc>
          <w:tcPr>
            <w:tcW w:w="4542" w:type="dxa"/>
            <w:tcBorders>
              <w:top w:val="single" w:sz="4" w:space="0" w:color="auto"/>
              <w:left w:val="single" w:sz="4" w:space="0" w:color="auto"/>
              <w:bottom w:val="single" w:sz="4" w:space="0" w:color="auto"/>
              <w:right w:val="single" w:sz="4" w:space="0" w:color="auto"/>
            </w:tcBorders>
            <w:hideMark/>
          </w:tcPr>
          <w:p w14:paraId="230CECB0" w14:textId="77777777" w:rsidR="0087059D" w:rsidRPr="0087059D" w:rsidRDefault="0087059D" w:rsidP="0087059D">
            <w:pPr>
              <w:spacing w:after="0" w:line="240" w:lineRule="auto"/>
              <w:rPr>
                <w:rFonts w:ascii="Calibri" w:eastAsia="Calibri" w:hAnsi="Calibri" w:cs="Times New Roman"/>
                <w:sz w:val="22"/>
                <w:szCs w:val="22"/>
              </w:rPr>
            </w:pPr>
            <w:r w:rsidRPr="0087059D">
              <w:rPr>
                <w:rFonts w:ascii="Calibri" w:eastAsia="Calibri" w:hAnsi="Calibri" w:cs="Times New Roman"/>
                <w:sz w:val="22"/>
                <w:szCs w:val="22"/>
              </w:rPr>
              <w:t>Family name , initials:</w:t>
            </w:r>
          </w:p>
        </w:tc>
        <w:tc>
          <w:tcPr>
            <w:tcW w:w="4521" w:type="dxa"/>
            <w:gridSpan w:val="2"/>
            <w:tcBorders>
              <w:top w:val="single" w:sz="4" w:space="0" w:color="auto"/>
              <w:left w:val="single" w:sz="4" w:space="0" w:color="auto"/>
              <w:bottom w:val="single" w:sz="4" w:space="0" w:color="auto"/>
              <w:right w:val="single" w:sz="4" w:space="0" w:color="auto"/>
            </w:tcBorders>
          </w:tcPr>
          <w:p w14:paraId="41E0DEEC" w14:textId="04D2AD17" w:rsidR="0087059D" w:rsidRPr="0087059D" w:rsidRDefault="00001EB3" w:rsidP="0087059D">
            <w:pPr>
              <w:spacing w:after="0" w:line="240" w:lineRule="auto"/>
              <w:rPr>
                <w:rFonts w:ascii="Calibri" w:eastAsia="Calibri" w:hAnsi="Calibri" w:cs="Times New Roman"/>
                <w:b/>
                <w:sz w:val="22"/>
                <w:szCs w:val="22"/>
              </w:rPr>
            </w:pPr>
            <w:r w:rsidRPr="00C312E6">
              <w:rPr>
                <w:rFonts w:ascii="Calibri" w:eastAsia="Calibri" w:hAnsi="Calibri" w:cs="Times New Roman"/>
                <w:b/>
                <w:sz w:val="22"/>
                <w:szCs w:val="22"/>
              </w:rPr>
              <w:t>Schriek, E.</w:t>
            </w:r>
          </w:p>
        </w:tc>
      </w:tr>
      <w:tr w:rsidR="0087059D" w:rsidRPr="0087059D" w14:paraId="58AEF2A4" w14:textId="77777777" w:rsidTr="00001EB3">
        <w:trPr>
          <w:gridAfter w:val="1"/>
          <w:wAfter w:w="149" w:type="dxa"/>
        </w:trPr>
        <w:tc>
          <w:tcPr>
            <w:tcW w:w="9063" w:type="dxa"/>
            <w:gridSpan w:val="3"/>
            <w:tcBorders>
              <w:top w:val="single" w:sz="4" w:space="0" w:color="auto"/>
              <w:left w:val="single" w:sz="4" w:space="0" w:color="auto"/>
              <w:bottom w:val="single" w:sz="4" w:space="0" w:color="auto"/>
              <w:right w:val="single" w:sz="4" w:space="0" w:color="auto"/>
            </w:tcBorders>
            <w:shd w:val="clear" w:color="auto" w:fill="DBE5F1"/>
            <w:hideMark/>
          </w:tcPr>
          <w:p w14:paraId="057E4879" w14:textId="77777777" w:rsidR="0087059D" w:rsidRPr="0087059D" w:rsidRDefault="0087059D" w:rsidP="0087059D">
            <w:pPr>
              <w:spacing w:after="0" w:line="240" w:lineRule="auto"/>
              <w:rPr>
                <w:rFonts w:ascii="Calibri" w:eastAsia="Calibri" w:hAnsi="Calibri" w:cs="Times New Roman"/>
                <w:b/>
                <w:sz w:val="22"/>
                <w:szCs w:val="22"/>
              </w:rPr>
            </w:pPr>
            <w:r w:rsidRPr="0087059D">
              <w:rPr>
                <w:rFonts w:ascii="Calibri" w:eastAsia="Calibri" w:hAnsi="Calibri" w:cs="Times New Roman"/>
                <w:b/>
                <w:sz w:val="22"/>
                <w:szCs w:val="22"/>
              </w:rPr>
              <w:t>Final portfolio:</w:t>
            </w:r>
          </w:p>
        </w:tc>
      </w:tr>
      <w:tr w:rsidR="0087059D" w:rsidRPr="0087059D" w14:paraId="0326C993" w14:textId="77777777" w:rsidTr="00001EB3">
        <w:trPr>
          <w:gridAfter w:val="1"/>
          <w:wAfter w:w="149" w:type="dxa"/>
        </w:trPr>
        <w:tc>
          <w:tcPr>
            <w:tcW w:w="4542" w:type="dxa"/>
            <w:tcBorders>
              <w:top w:val="single" w:sz="4" w:space="0" w:color="auto"/>
              <w:left w:val="single" w:sz="4" w:space="0" w:color="auto"/>
              <w:bottom w:val="single" w:sz="4" w:space="0" w:color="auto"/>
              <w:right w:val="single" w:sz="4" w:space="0" w:color="auto"/>
            </w:tcBorders>
            <w:hideMark/>
          </w:tcPr>
          <w:p w14:paraId="4A9F6F9E" w14:textId="77777777" w:rsidR="0087059D" w:rsidRPr="0087059D" w:rsidRDefault="0087059D" w:rsidP="0087059D">
            <w:pPr>
              <w:spacing w:after="0" w:line="240" w:lineRule="auto"/>
              <w:rPr>
                <w:rFonts w:ascii="Calibri" w:eastAsia="Calibri" w:hAnsi="Calibri" w:cs="Times New Roman"/>
                <w:sz w:val="22"/>
                <w:szCs w:val="22"/>
              </w:rPr>
            </w:pPr>
            <w:r w:rsidRPr="0087059D">
              <w:rPr>
                <w:rFonts w:ascii="Calibri" w:eastAsia="Calibri" w:hAnsi="Calibri" w:cs="Times New Roman"/>
                <w:sz w:val="22"/>
                <w:szCs w:val="22"/>
              </w:rPr>
              <w:t>Title:</w:t>
            </w:r>
          </w:p>
        </w:tc>
        <w:tc>
          <w:tcPr>
            <w:tcW w:w="4521" w:type="dxa"/>
            <w:gridSpan w:val="2"/>
            <w:tcBorders>
              <w:top w:val="single" w:sz="4" w:space="0" w:color="auto"/>
              <w:left w:val="single" w:sz="4" w:space="0" w:color="auto"/>
              <w:bottom w:val="single" w:sz="4" w:space="0" w:color="auto"/>
              <w:right w:val="single" w:sz="4" w:space="0" w:color="auto"/>
            </w:tcBorders>
          </w:tcPr>
          <w:p w14:paraId="6189EBC5" w14:textId="1A20D07F" w:rsidR="0087059D" w:rsidRPr="0087059D" w:rsidRDefault="00474713" w:rsidP="0087059D">
            <w:pPr>
              <w:spacing w:after="0" w:line="240" w:lineRule="auto"/>
              <w:rPr>
                <w:rFonts w:ascii="Calibri" w:eastAsia="Calibri" w:hAnsi="Calibri" w:cs="Times New Roman"/>
                <w:b/>
                <w:sz w:val="22"/>
                <w:szCs w:val="22"/>
              </w:rPr>
            </w:pPr>
            <w:r w:rsidRPr="00C312E6">
              <w:rPr>
                <w:rFonts w:ascii="Calibri" w:eastAsia="Calibri" w:hAnsi="Calibri" w:cs="Times New Roman"/>
                <w:b/>
                <w:sz w:val="22"/>
                <w:szCs w:val="22"/>
              </w:rPr>
              <w:t>Improving Azure Pipelines DX: A Smarter DevOps Experience</w:t>
            </w:r>
          </w:p>
        </w:tc>
      </w:tr>
      <w:tr w:rsidR="0087059D" w:rsidRPr="0087059D" w14:paraId="65D2F8D7" w14:textId="77777777" w:rsidTr="00001EB3">
        <w:trPr>
          <w:gridAfter w:val="1"/>
          <w:wAfter w:w="149" w:type="dxa"/>
        </w:trPr>
        <w:tc>
          <w:tcPr>
            <w:tcW w:w="4542" w:type="dxa"/>
            <w:tcBorders>
              <w:top w:val="single" w:sz="4" w:space="0" w:color="auto"/>
              <w:left w:val="single" w:sz="4" w:space="0" w:color="auto"/>
              <w:bottom w:val="single" w:sz="4" w:space="0" w:color="auto"/>
              <w:right w:val="single" w:sz="4" w:space="0" w:color="auto"/>
            </w:tcBorders>
            <w:hideMark/>
          </w:tcPr>
          <w:p w14:paraId="020FBA30" w14:textId="77777777" w:rsidR="0087059D" w:rsidRPr="0087059D" w:rsidRDefault="0087059D" w:rsidP="0087059D">
            <w:pPr>
              <w:spacing w:after="0" w:line="240" w:lineRule="auto"/>
              <w:rPr>
                <w:rFonts w:ascii="Calibri" w:eastAsia="Calibri" w:hAnsi="Calibri" w:cs="Times New Roman"/>
                <w:sz w:val="22"/>
                <w:szCs w:val="22"/>
              </w:rPr>
            </w:pPr>
            <w:r w:rsidRPr="0087059D">
              <w:rPr>
                <w:rFonts w:ascii="Calibri" w:eastAsia="Calibri" w:hAnsi="Calibri" w:cs="Times New Roman"/>
                <w:sz w:val="22"/>
                <w:szCs w:val="22"/>
              </w:rPr>
              <w:t>Date:</w:t>
            </w:r>
          </w:p>
        </w:tc>
        <w:tc>
          <w:tcPr>
            <w:tcW w:w="4521" w:type="dxa"/>
            <w:gridSpan w:val="2"/>
            <w:tcBorders>
              <w:top w:val="single" w:sz="4" w:space="0" w:color="auto"/>
              <w:left w:val="single" w:sz="4" w:space="0" w:color="auto"/>
              <w:bottom w:val="single" w:sz="4" w:space="0" w:color="auto"/>
              <w:right w:val="single" w:sz="4" w:space="0" w:color="auto"/>
            </w:tcBorders>
          </w:tcPr>
          <w:p w14:paraId="3066763E" w14:textId="518E9D26" w:rsidR="0087059D" w:rsidRPr="0087059D" w:rsidRDefault="003A2C20" w:rsidP="0087059D">
            <w:pPr>
              <w:spacing w:after="0" w:line="240" w:lineRule="auto"/>
              <w:rPr>
                <w:rFonts w:ascii="Calibri" w:eastAsia="Calibri" w:hAnsi="Calibri" w:cs="Times New Roman"/>
                <w:b/>
                <w:sz w:val="22"/>
                <w:szCs w:val="22"/>
              </w:rPr>
            </w:pPr>
            <w:r w:rsidRPr="00C312E6">
              <w:rPr>
                <w:rFonts w:ascii="Calibri" w:eastAsia="Calibri" w:hAnsi="Calibri" w:cs="Times New Roman"/>
                <w:b/>
                <w:sz w:val="22"/>
                <w:szCs w:val="22"/>
              </w:rPr>
              <w:t>10-01-2025</w:t>
            </w:r>
          </w:p>
        </w:tc>
      </w:tr>
    </w:tbl>
    <w:p w14:paraId="69A13DE0" w14:textId="77777777" w:rsidR="0087059D" w:rsidRPr="0087059D" w:rsidRDefault="0087059D" w:rsidP="0087059D">
      <w:pPr>
        <w:spacing w:after="200" w:line="276" w:lineRule="auto"/>
        <w:rPr>
          <w:rFonts w:ascii="Calibri" w:eastAsia="Calibri" w:hAnsi="Calibri" w:cs="Times New Roman"/>
          <w:sz w:val="22"/>
          <w:szCs w:val="22"/>
        </w:rPr>
      </w:pPr>
    </w:p>
    <w:p w14:paraId="69CF982F" w14:textId="77777777" w:rsidR="0087059D" w:rsidRPr="0087059D" w:rsidRDefault="0087059D" w:rsidP="0087059D">
      <w:pPr>
        <w:spacing w:after="200" w:line="276" w:lineRule="auto"/>
        <w:rPr>
          <w:rFonts w:ascii="Calibri" w:eastAsia="Calibri" w:hAnsi="Calibri" w:cs="Times New Roman"/>
          <w:sz w:val="22"/>
          <w:szCs w:val="22"/>
        </w:rPr>
      </w:pPr>
      <w:r w:rsidRPr="0087059D">
        <w:rPr>
          <w:rFonts w:ascii="Calibri" w:eastAsia="Calibri" w:hAnsi="Calibri" w:cs="Times New Roman"/>
          <w:sz w:val="22"/>
          <w:szCs w:val="22"/>
        </w:rPr>
        <w:t>Approved and signed by the company mentor:</w:t>
      </w:r>
    </w:p>
    <w:p w14:paraId="5C0E2CCC" w14:textId="77777777" w:rsidR="0087059D" w:rsidRPr="0087059D" w:rsidRDefault="0087059D" w:rsidP="0087059D">
      <w:pPr>
        <w:spacing w:after="200" w:line="276" w:lineRule="auto"/>
        <w:rPr>
          <w:rFonts w:ascii="Calibri" w:eastAsia="Calibri" w:hAnsi="Calibri" w:cs="Times New Roman"/>
          <w:sz w:val="22"/>
          <w:szCs w:val="22"/>
        </w:rPr>
      </w:pPr>
      <w:r w:rsidRPr="0087059D">
        <w:rPr>
          <w:rFonts w:ascii="Verdana" w:eastAsia="Times New Roman" w:hAnsi="Verdana" w:cs="Times New Roman"/>
          <w:sz w:val="24"/>
          <w:szCs w:val="24"/>
          <w:lang w:eastAsia="nl-NL"/>
        </w:rPr>
        <mc:AlternateContent>
          <mc:Choice Requires="wps">
            <w:drawing>
              <wp:anchor distT="0" distB="0" distL="114300" distR="114300" simplePos="0" relativeHeight="251674624" behindDoc="0" locked="0" layoutInCell="1" allowOverlap="1" wp14:anchorId="74EE69F6" wp14:editId="7963F9CD">
                <wp:simplePos x="0" y="0"/>
                <wp:positionH relativeFrom="column">
                  <wp:posOffset>919480</wp:posOffset>
                </wp:positionH>
                <wp:positionV relativeFrom="paragraph">
                  <wp:posOffset>300355</wp:posOffset>
                </wp:positionV>
                <wp:extent cx="3695700" cy="1390650"/>
                <wp:effectExtent l="0" t="0" r="19050" b="19050"/>
                <wp:wrapNone/>
                <wp:docPr id="1459403476" name="Rechthoe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95700" cy="139065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2C9A2E" id="Rechthoek 7" o:spid="_x0000_s1026" style="position:absolute;margin-left:72.4pt;margin-top:23.65pt;width:291pt;height:10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" filled="f" strokecolor="#385d8a" strokeweight="2pt">
                <v:path arrowok="t"/>
              </v:rect>
            </w:pict>
          </mc:Fallback>
        </mc:AlternateContent>
      </w:r>
      <w:r w:rsidRPr="0087059D">
        <w:rPr>
          <w:rFonts w:ascii="Calibri" w:eastAsia="Calibri" w:hAnsi="Calibri" w:cs="Times New Roman"/>
          <w:sz w:val="22"/>
          <w:szCs w:val="22"/>
        </w:rPr>
        <w:t>Date:</w:t>
      </w:r>
      <w:r w:rsidRPr="0087059D">
        <w:rPr>
          <w:rFonts w:ascii="Calibri" w:eastAsia="Calibri" w:hAnsi="Calibri" w:cs="Times New Roman"/>
          <w:sz w:val="22"/>
          <w:szCs w:val="22"/>
        </w:rPr>
        <w:tab/>
      </w:r>
      <w:r w:rsidRPr="0087059D">
        <w:rPr>
          <w:rFonts w:ascii="Calibri" w:eastAsia="Calibri" w:hAnsi="Calibri" w:cs="Times New Roman"/>
          <w:sz w:val="22"/>
          <w:szCs w:val="22"/>
        </w:rPr>
        <w:tab/>
      </w:r>
      <w:r w:rsidRPr="0087059D">
        <w:rPr>
          <w:rFonts w:ascii="Calibri" w:eastAsia="Calibri" w:hAnsi="Calibri" w:cs="Times New Roman"/>
          <w:sz w:val="22"/>
          <w:szCs w:val="22"/>
        </w:rPr>
        <w:tab/>
      </w:r>
      <w:r w:rsidRPr="0087059D">
        <w:rPr>
          <w:rFonts w:ascii="Calibri" w:eastAsia="Calibri" w:hAnsi="Calibri" w:cs="Times New Roman"/>
          <w:sz w:val="22"/>
          <w:szCs w:val="22"/>
        </w:rPr>
        <w:tab/>
      </w:r>
      <w:r w:rsidRPr="0087059D">
        <w:rPr>
          <w:rFonts w:ascii="Calibri" w:eastAsia="Calibri" w:hAnsi="Calibri" w:cs="Times New Roman"/>
          <w:sz w:val="22"/>
          <w:szCs w:val="22"/>
        </w:rPr>
        <w:tab/>
      </w:r>
    </w:p>
    <w:p w14:paraId="26D97344" w14:textId="77777777" w:rsidR="0087059D" w:rsidRPr="0087059D" w:rsidRDefault="0087059D" w:rsidP="0087059D">
      <w:pPr>
        <w:spacing w:after="200" w:line="276" w:lineRule="auto"/>
        <w:rPr>
          <w:rFonts w:ascii="Calibri" w:eastAsia="Calibri" w:hAnsi="Calibri" w:cs="Times New Roman"/>
          <w:sz w:val="22"/>
          <w:szCs w:val="22"/>
        </w:rPr>
      </w:pPr>
      <w:r w:rsidRPr="0087059D">
        <w:rPr>
          <w:rFonts w:ascii="Calibri" w:eastAsia="Calibri" w:hAnsi="Calibri" w:cs="Times New Roman"/>
          <w:sz w:val="22"/>
          <w:szCs w:val="22"/>
        </w:rPr>
        <w:t>Signature:</w:t>
      </w:r>
    </w:p>
    <w:p w14:paraId="37FFB707" w14:textId="77777777" w:rsidR="0087059D" w:rsidRPr="00C312E6" w:rsidRDefault="0087059D">
      <w:pPr>
        <w:spacing w:line="259" w:lineRule="auto"/>
      </w:pPr>
    </w:p>
    <w:p w14:paraId="4B076F35" w14:textId="399F86B6" w:rsidR="0087059D" w:rsidRPr="00C312E6" w:rsidRDefault="0087059D">
      <w:pPr>
        <w:spacing w:line="259" w:lineRule="auto"/>
      </w:pPr>
      <w:r w:rsidRPr="00C312E6">
        <w:br w:type="page"/>
      </w:r>
    </w:p>
    <w:p w14:paraId="77422030" w14:textId="30A22795" w:rsidR="00891492" w:rsidRPr="00C312E6" w:rsidRDefault="00475326" w:rsidP="00117EC4">
      <w:pPr>
        <w:pStyle w:val="Kop1Ongenummerd"/>
      </w:pPr>
      <w:fldSimple w:instr=" DOCVARIABLE  txtHistory  \* MERGEFORMAT ">
        <w:r w:rsidR="003A2C20" w:rsidRPr="00C312E6">
          <w:t>History</w:t>
        </w:r>
      </w:fldSimple>
    </w:p>
    <w:tbl>
      <w:tblPr>
        <w:tblStyle w:val="InfoSupportTabel"/>
        <w:tblW w:w="5000" w:type="pct"/>
        <w:tblLayout w:type="fixed"/>
        <w:tblLook w:val="04A0" w:firstRow="1" w:lastRow="0" w:firstColumn="1" w:lastColumn="0" w:noHBand="0" w:noVBand="1"/>
      </w:tblPr>
      <w:tblGrid>
        <w:gridCol w:w="993"/>
        <w:gridCol w:w="1859"/>
        <w:gridCol w:w="1303"/>
        <w:gridCol w:w="2048"/>
        <w:gridCol w:w="2870"/>
      </w:tblGrid>
      <w:tr w:rsidR="004F0F73" w:rsidRPr="00C312E6" w14:paraId="4FBA2BA7" w14:textId="77777777" w:rsidTr="006333B1">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93" w:type="dxa"/>
          </w:tcPr>
          <w:p w14:paraId="3ED9CCC5" w14:textId="77777777" w:rsidR="00891492" w:rsidRPr="00C312E6" w:rsidRDefault="00475326" w:rsidP="000A3272">
            <w:pPr>
              <w:pStyle w:val="NoSpacing"/>
              <w:rPr>
                <w:lang w:val="en-GB"/>
              </w:rPr>
            </w:pPr>
            <w:r w:rsidRPr="00C312E6">
              <w:rPr>
                <w:lang w:val="en-GB"/>
              </w:rPr>
              <w:fldChar w:fldCharType="begin"/>
            </w:r>
            <w:r w:rsidRPr="00C312E6">
              <w:rPr>
                <w:lang w:val="en-GB"/>
              </w:rPr>
              <w:instrText xml:space="preserve"> DOCVARIABLE  txtVersion  \* MERGEFORMAT </w:instrText>
            </w:r>
            <w:r w:rsidRPr="00C312E6">
              <w:rPr>
                <w:lang w:val="en-GB"/>
              </w:rPr>
              <w:fldChar w:fldCharType="separate"/>
            </w:r>
            <w:r w:rsidR="0087059D" w:rsidRPr="00C312E6">
              <w:rPr>
                <w:lang w:val="en-GB"/>
              </w:rPr>
              <w:t>Versie</w:t>
            </w:r>
            <w:r w:rsidRPr="00C312E6">
              <w:rPr>
                <w:lang w:val="en-GB"/>
              </w:rPr>
              <w:fldChar w:fldCharType="end"/>
            </w:r>
          </w:p>
        </w:tc>
        <w:tc>
          <w:tcPr>
            <w:tcW w:w="1859" w:type="dxa"/>
          </w:tcPr>
          <w:p w14:paraId="44917ACE" w14:textId="77777777" w:rsidR="00891492" w:rsidRPr="00C312E6" w:rsidRDefault="00475326" w:rsidP="000A3272">
            <w:pPr>
              <w:pStyle w:val="NoSpacing"/>
              <w:cnfStyle w:val="100000000000" w:firstRow="1" w:lastRow="0" w:firstColumn="0" w:lastColumn="0" w:oddVBand="0" w:evenVBand="0" w:oddHBand="0" w:evenHBand="0" w:firstRowFirstColumn="0" w:firstRowLastColumn="0" w:lastRowFirstColumn="0" w:lastRowLastColumn="0"/>
              <w:rPr>
                <w:lang w:val="en-GB"/>
              </w:rPr>
            </w:pPr>
            <w:r w:rsidRPr="00C312E6">
              <w:rPr>
                <w:lang w:val="en-GB"/>
              </w:rPr>
              <w:fldChar w:fldCharType="begin"/>
            </w:r>
            <w:r w:rsidRPr="00C312E6">
              <w:rPr>
                <w:lang w:val="en-GB"/>
              </w:rPr>
              <w:instrText xml:space="preserve"> DOCVARIABLE  txtStatus  \* MERGEFORMAT </w:instrText>
            </w:r>
            <w:r w:rsidRPr="00C312E6">
              <w:rPr>
                <w:lang w:val="en-GB"/>
              </w:rPr>
              <w:fldChar w:fldCharType="separate"/>
            </w:r>
            <w:r w:rsidR="0087059D" w:rsidRPr="00C312E6">
              <w:rPr>
                <w:lang w:val="en-GB"/>
              </w:rPr>
              <w:t>Status</w:t>
            </w:r>
            <w:r w:rsidRPr="00C312E6">
              <w:rPr>
                <w:lang w:val="en-GB"/>
              </w:rPr>
              <w:fldChar w:fldCharType="end"/>
            </w:r>
          </w:p>
        </w:tc>
        <w:tc>
          <w:tcPr>
            <w:tcW w:w="1303" w:type="dxa"/>
          </w:tcPr>
          <w:p w14:paraId="1C21177D" w14:textId="77777777" w:rsidR="00891492" w:rsidRPr="00C312E6" w:rsidRDefault="00475326" w:rsidP="000A3272">
            <w:pPr>
              <w:pStyle w:val="NoSpacing"/>
              <w:cnfStyle w:val="100000000000" w:firstRow="1" w:lastRow="0" w:firstColumn="0" w:lastColumn="0" w:oddVBand="0" w:evenVBand="0" w:oddHBand="0" w:evenHBand="0" w:firstRowFirstColumn="0" w:firstRowLastColumn="0" w:lastRowFirstColumn="0" w:lastRowLastColumn="0"/>
              <w:rPr>
                <w:lang w:val="en-GB"/>
              </w:rPr>
            </w:pPr>
            <w:r w:rsidRPr="00C312E6">
              <w:rPr>
                <w:lang w:val="en-GB"/>
              </w:rPr>
              <w:fldChar w:fldCharType="begin"/>
            </w:r>
            <w:r w:rsidRPr="00C312E6">
              <w:rPr>
                <w:lang w:val="en-GB"/>
              </w:rPr>
              <w:instrText xml:space="preserve"> DOCVARIABLE  txtDate  \* MERGEFORMAT </w:instrText>
            </w:r>
            <w:r w:rsidRPr="00C312E6">
              <w:rPr>
                <w:lang w:val="en-GB"/>
              </w:rPr>
              <w:fldChar w:fldCharType="separate"/>
            </w:r>
            <w:r w:rsidR="0087059D" w:rsidRPr="00C312E6">
              <w:rPr>
                <w:lang w:val="en-GB"/>
              </w:rPr>
              <w:t>Datum</w:t>
            </w:r>
            <w:r w:rsidRPr="00C312E6">
              <w:rPr>
                <w:lang w:val="en-GB"/>
              </w:rPr>
              <w:fldChar w:fldCharType="end"/>
            </w:r>
          </w:p>
        </w:tc>
        <w:tc>
          <w:tcPr>
            <w:tcW w:w="2048" w:type="dxa"/>
          </w:tcPr>
          <w:p w14:paraId="3C8EEA68" w14:textId="77777777" w:rsidR="00891492" w:rsidRPr="00C312E6" w:rsidRDefault="00475326" w:rsidP="000A3272">
            <w:pPr>
              <w:pStyle w:val="NoSpacing"/>
              <w:cnfStyle w:val="100000000000" w:firstRow="1" w:lastRow="0" w:firstColumn="0" w:lastColumn="0" w:oddVBand="0" w:evenVBand="0" w:oddHBand="0" w:evenHBand="0" w:firstRowFirstColumn="0" w:firstRowLastColumn="0" w:lastRowFirstColumn="0" w:lastRowLastColumn="0"/>
              <w:rPr>
                <w:lang w:val="en-GB"/>
              </w:rPr>
            </w:pPr>
            <w:r w:rsidRPr="00C312E6">
              <w:rPr>
                <w:lang w:val="en-GB"/>
              </w:rPr>
              <w:fldChar w:fldCharType="begin"/>
            </w:r>
            <w:r w:rsidRPr="00C312E6">
              <w:rPr>
                <w:lang w:val="en-GB"/>
              </w:rPr>
              <w:instrText xml:space="preserve"> DOCVARIABLE  txtAuthor  \* MERGEFORMAT </w:instrText>
            </w:r>
            <w:r w:rsidRPr="00C312E6">
              <w:rPr>
                <w:lang w:val="en-GB"/>
              </w:rPr>
              <w:fldChar w:fldCharType="separate"/>
            </w:r>
            <w:r w:rsidR="0087059D" w:rsidRPr="00C312E6">
              <w:rPr>
                <w:lang w:val="en-GB"/>
              </w:rPr>
              <w:t>Auteur</w:t>
            </w:r>
            <w:r w:rsidRPr="00C312E6">
              <w:rPr>
                <w:lang w:val="en-GB"/>
              </w:rPr>
              <w:fldChar w:fldCharType="end"/>
            </w:r>
          </w:p>
        </w:tc>
        <w:tc>
          <w:tcPr>
            <w:tcW w:w="2870" w:type="dxa"/>
          </w:tcPr>
          <w:p w14:paraId="51C36302" w14:textId="77777777" w:rsidR="00891492" w:rsidRPr="00C312E6" w:rsidRDefault="00475326" w:rsidP="000A3272">
            <w:pPr>
              <w:pStyle w:val="NoSpacing"/>
              <w:cnfStyle w:val="100000000000" w:firstRow="1" w:lastRow="0" w:firstColumn="0" w:lastColumn="0" w:oddVBand="0" w:evenVBand="0" w:oddHBand="0" w:evenHBand="0" w:firstRowFirstColumn="0" w:firstRowLastColumn="0" w:lastRowFirstColumn="0" w:lastRowLastColumn="0"/>
              <w:rPr>
                <w:lang w:val="en-GB"/>
              </w:rPr>
            </w:pPr>
            <w:r w:rsidRPr="00C312E6">
              <w:rPr>
                <w:lang w:val="en-GB"/>
              </w:rPr>
              <w:fldChar w:fldCharType="begin"/>
            </w:r>
            <w:r w:rsidRPr="00C312E6">
              <w:rPr>
                <w:lang w:val="en-GB"/>
              </w:rPr>
              <w:instrText xml:space="preserve"> DOCVARIABLE  txtChanges  \* MERGEFORMAT </w:instrText>
            </w:r>
            <w:r w:rsidRPr="00C312E6">
              <w:rPr>
                <w:lang w:val="en-GB"/>
              </w:rPr>
              <w:fldChar w:fldCharType="separate"/>
            </w:r>
            <w:proofErr w:type="spellStart"/>
            <w:r w:rsidR="0087059D" w:rsidRPr="00C312E6">
              <w:rPr>
                <w:lang w:val="en-GB"/>
              </w:rPr>
              <w:t>Wijziging</w:t>
            </w:r>
            <w:proofErr w:type="spellEnd"/>
            <w:r w:rsidRPr="00C312E6">
              <w:rPr>
                <w:lang w:val="en-GB"/>
              </w:rPr>
              <w:fldChar w:fldCharType="end"/>
            </w:r>
          </w:p>
        </w:tc>
      </w:tr>
      <w:tr w:rsidR="004F0F73" w:rsidRPr="00C312E6" w14:paraId="7897D871" w14:textId="77777777" w:rsidTr="006333B1">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93" w:type="dxa"/>
          </w:tcPr>
          <w:p w14:paraId="34297D09" w14:textId="77777777" w:rsidR="00891492" w:rsidRPr="00C312E6" w:rsidRDefault="00891492" w:rsidP="000A3272">
            <w:pPr>
              <w:pStyle w:val="NoSpacing"/>
              <w:rPr>
                <w:lang w:val="en-GB"/>
              </w:rPr>
            </w:pPr>
            <w:r w:rsidRPr="00C312E6">
              <w:rPr>
                <w:lang w:val="en-GB"/>
              </w:rPr>
              <w:t>1.0</w:t>
            </w:r>
          </w:p>
        </w:tc>
        <w:tc>
          <w:tcPr>
            <w:tcW w:w="1859" w:type="dxa"/>
          </w:tcPr>
          <w:p w14:paraId="36AE942B" w14:textId="77777777" w:rsidR="00891492" w:rsidRPr="00C312E6" w:rsidRDefault="00891492" w:rsidP="000A3272">
            <w:pPr>
              <w:pStyle w:val="NoSpacing"/>
              <w:cnfStyle w:val="000000100000" w:firstRow="0" w:lastRow="0" w:firstColumn="0" w:lastColumn="0" w:oddVBand="0" w:evenVBand="0" w:oddHBand="1" w:evenHBand="0" w:firstRowFirstColumn="0" w:firstRowLastColumn="0" w:lastRowFirstColumn="0" w:lastRowLastColumn="0"/>
              <w:rPr>
                <w:lang w:val="en-GB"/>
              </w:rPr>
            </w:pPr>
            <w:r w:rsidRPr="00C312E6">
              <w:rPr>
                <w:lang w:val="en-GB"/>
              </w:rPr>
              <w:t>Concept</w:t>
            </w:r>
          </w:p>
        </w:tc>
        <w:tc>
          <w:tcPr>
            <w:tcW w:w="1303" w:type="dxa"/>
          </w:tcPr>
          <w:p w14:paraId="6276FD8D" w14:textId="77777777" w:rsidR="00891492" w:rsidRPr="00C312E6" w:rsidRDefault="00891492" w:rsidP="000A3272">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2048" w:type="dxa"/>
          </w:tcPr>
          <w:p w14:paraId="09E9F274" w14:textId="77777777" w:rsidR="00891492" w:rsidRPr="00C312E6" w:rsidRDefault="00891492" w:rsidP="000A3272">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2870" w:type="dxa"/>
          </w:tcPr>
          <w:p w14:paraId="6F06F2A7" w14:textId="77777777" w:rsidR="00891492" w:rsidRPr="00C312E6" w:rsidRDefault="00891492" w:rsidP="000A3272">
            <w:pPr>
              <w:pStyle w:val="NoSpacing"/>
              <w:cnfStyle w:val="000000100000" w:firstRow="0" w:lastRow="0" w:firstColumn="0" w:lastColumn="0" w:oddVBand="0" w:evenVBand="0" w:oddHBand="1" w:evenHBand="0" w:firstRowFirstColumn="0" w:firstRowLastColumn="0" w:lastRowFirstColumn="0" w:lastRowLastColumn="0"/>
              <w:rPr>
                <w:lang w:val="en-GB"/>
              </w:rPr>
            </w:pPr>
            <w:proofErr w:type="spellStart"/>
            <w:r w:rsidRPr="00C312E6">
              <w:rPr>
                <w:lang w:val="en-GB"/>
              </w:rPr>
              <w:t>Creatie</w:t>
            </w:r>
            <w:proofErr w:type="spellEnd"/>
          </w:p>
        </w:tc>
      </w:tr>
      <w:tr w:rsidR="004F0F73" w:rsidRPr="00C312E6" w14:paraId="54207626" w14:textId="77777777" w:rsidTr="006333B1">
        <w:trPr>
          <w:trHeight w:val="425"/>
        </w:trPr>
        <w:tc>
          <w:tcPr>
            <w:cnfStyle w:val="001000000000" w:firstRow="0" w:lastRow="0" w:firstColumn="1" w:lastColumn="0" w:oddVBand="0" w:evenVBand="0" w:oddHBand="0" w:evenHBand="0" w:firstRowFirstColumn="0" w:firstRowLastColumn="0" w:lastRowFirstColumn="0" w:lastRowLastColumn="0"/>
            <w:tcW w:w="993" w:type="dxa"/>
          </w:tcPr>
          <w:p w14:paraId="745756EA" w14:textId="77777777" w:rsidR="00891492" w:rsidRPr="00C312E6" w:rsidRDefault="00891492" w:rsidP="000A3272">
            <w:pPr>
              <w:pStyle w:val="NoSpacing"/>
              <w:rPr>
                <w:lang w:val="en-GB"/>
              </w:rPr>
            </w:pPr>
            <w:r w:rsidRPr="00C312E6">
              <w:rPr>
                <w:lang w:val="en-GB"/>
              </w:rPr>
              <w:t>1.1</w:t>
            </w:r>
          </w:p>
        </w:tc>
        <w:tc>
          <w:tcPr>
            <w:tcW w:w="1859" w:type="dxa"/>
          </w:tcPr>
          <w:p w14:paraId="55AE568D" w14:textId="77777777" w:rsidR="00891492" w:rsidRPr="00C312E6" w:rsidRDefault="00891492" w:rsidP="000A3272">
            <w:pPr>
              <w:pStyle w:val="NoSpacing"/>
              <w:cnfStyle w:val="000000000000" w:firstRow="0" w:lastRow="0" w:firstColumn="0" w:lastColumn="0" w:oddVBand="0" w:evenVBand="0" w:oddHBand="0" w:evenHBand="0" w:firstRowFirstColumn="0" w:firstRowLastColumn="0" w:lastRowFirstColumn="0" w:lastRowLastColumn="0"/>
              <w:rPr>
                <w:lang w:val="en-GB"/>
              </w:rPr>
            </w:pPr>
          </w:p>
        </w:tc>
        <w:tc>
          <w:tcPr>
            <w:tcW w:w="1303" w:type="dxa"/>
          </w:tcPr>
          <w:p w14:paraId="1C3B4FB1" w14:textId="77777777" w:rsidR="00891492" w:rsidRPr="00C312E6" w:rsidRDefault="00891492" w:rsidP="000A3272">
            <w:pPr>
              <w:pStyle w:val="NoSpacing"/>
              <w:cnfStyle w:val="000000000000" w:firstRow="0" w:lastRow="0" w:firstColumn="0" w:lastColumn="0" w:oddVBand="0" w:evenVBand="0" w:oddHBand="0" w:evenHBand="0" w:firstRowFirstColumn="0" w:firstRowLastColumn="0" w:lastRowFirstColumn="0" w:lastRowLastColumn="0"/>
              <w:rPr>
                <w:lang w:val="en-GB"/>
              </w:rPr>
            </w:pPr>
          </w:p>
        </w:tc>
        <w:tc>
          <w:tcPr>
            <w:tcW w:w="2048" w:type="dxa"/>
          </w:tcPr>
          <w:p w14:paraId="2A6D056E" w14:textId="77777777" w:rsidR="00891492" w:rsidRPr="00C312E6" w:rsidRDefault="00891492" w:rsidP="000A3272">
            <w:pPr>
              <w:pStyle w:val="NoSpacing"/>
              <w:cnfStyle w:val="000000000000" w:firstRow="0" w:lastRow="0" w:firstColumn="0" w:lastColumn="0" w:oddVBand="0" w:evenVBand="0" w:oddHBand="0" w:evenHBand="0" w:firstRowFirstColumn="0" w:firstRowLastColumn="0" w:lastRowFirstColumn="0" w:lastRowLastColumn="0"/>
              <w:rPr>
                <w:lang w:val="en-GB"/>
              </w:rPr>
            </w:pPr>
          </w:p>
        </w:tc>
        <w:tc>
          <w:tcPr>
            <w:tcW w:w="2870" w:type="dxa"/>
          </w:tcPr>
          <w:p w14:paraId="3376156B" w14:textId="77777777" w:rsidR="00891492" w:rsidRPr="00C312E6" w:rsidRDefault="00891492" w:rsidP="000A3272">
            <w:pPr>
              <w:pStyle w:val="NoSpacing"/>
              <w:cnfStyle w:val="000000000000" w:firstRow="0" w:lastRow="0" w:firstColumn="0" w:lastColumn="0" w:oddVBand="0" w:evenVBand="0" w:oddHBand="0" w:evenHBand="0" w:firstRowFirstColumn="0" w:firstRowLastColumn="0" w:lastRowFirstColumn="0" w:lastRowLastColumn="0"/>
              <w:rPr>
                <w:lang w:val="en-GB"/>
              </w:rPr>
            </w:pPr>
          </w:p>
        </w:tc>
      </w:tr>
    </w:tbl>
    <w:p w14:paraId="7C616632" w14:textId="77777777" w:rsidR="00891492" w:rsidRPr="00C312E6" w:rsidRDefault="00891492" w:rsidP="00891492"/>
    <w:p w14:paraId="3F9A7690" w14:textId="77777777" w:rsidR="00891492" w:rsidRPr="00C312E6" w:rsidRDefault="00475326" w:rsidP="00891492">
      <w:pPr>
        <w:pStyle w:val="Kop1Ongenummerd"/>
      </w:pPr>
      <w:r w:rsidRPr="00C312E6">
        <w:fldChar w:fldCharType="begin"/>
      </w:r>
      <w:r w:rsidRPr="00C312E6">
        <w:instrText xml:space="preserve"> DOCVARIABLE  txtDistribution  \* MERGEFORMAT </w:instrText>
      </w:r>
      <w:r w:rsidRPr="00C312E6">
        <w:fldChar w:fldCharType="separate"/>
      </w:r>
      <w:proofErr w:type="spellStart"/>
      <w:r w:rsidR="0087059D" w:rsidRPr="00C312E6">
        <w:t>Distributielijst</w:t>
      </w:r>
      <w:proofErr w:type="spellEnd"/>
      <w:r w:rsidRPr="00C312E6">
        <w:fldChar w:fldCharType="end"/>
      </w:r>
    </w:p>
    <w:tbl>
      <w:tblPr>
        <w:tblStyle w:val="InfoSupportTabel"/>
        <w:tblW w:w="5000" w:type="pct"/>
        <w:tblLayout w:type="fixed"/>
        <w:tblLook w:val="04A0" w:firstRow="1" w:lastRow="0" w:firstColumn="1" w:lastColumn="0" w:noHBand="0" w:noVBand="1"/>
      </w:tblPr>
      <w:tblGrid>
        <w:gridCol w:w="993"/>
        <w:gridCol w:w="1859"/>
        <w:gridCol w:w="1303"/>
        <w:gridCol w:w="4918"/>
      </w:tblGrid>
      <w:tr w:rsidR="00A67EED" w:rsidRPr="00C312E6" w14:paraId="382AE241" w14:textId="77777777" w:rsidTr="006333B1">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93" w:type="dxa"/>
          </w:tcPr>
          <w:p w14:paraId="23C34975" w14:textId="77777777" w:rsidR="00A67EED" w:rsidRPr="00C312E6" w:rsidRDefault="00475326" w:rsidP="00A67EED">
            <w:pPr>
              <w:pStyle w:val="NoSpacing"/>
              <w:rPr>
                <w:lang w:val="en-GB"/>
              </w:rPr>
            </w:pPr>
            <w:r w:rsidRPr="00C312E6">
              <w:rPr>
                <w:lang w:val="en-GB"/>
              </w:rPr>
              <w:fldChar w:fldCharType="begin"/>
            </w:r>
            <w:r w:rsidRPr="00C312E6">
              <w:rPr>
                <w:lang w:val="en-GB"/>
              </w:rPr>
              <w:instrText xml:space="preserve"> DOCVARIABLE  txtVersion  \* MERGEFORMAT </w:instrText>
            </w:r>
            <w:r w:rsidRPr="00C312E6">
              <w:rPr>
                <w:lang w:val="en-GB"/>
              </w:rPr>
              <w:fldChar w:fldCharType="separate"/>
            </w:r>
            <w:r w:rsidR="0087059D" w:rsidRPr="00C312E6">
              <w:rPr>
                <w:lang w:val="en-GB"/>
              </w:rPr>
              <w:t>Versie</w:t>
            </w:r>
            <w:r w:rsidRPr="00C312E6">
              <w:rPr>
                <w:lang w:val="en-GB"/>
              </w:rPr>
              <w:fldChar w:fldCharType="end"/>
            </w:r>
          </w:p>
        </w:tc>
        <w:tc>
          <w:tcPr>
            <w:tcW w:w="1859" w:type="dxa"/>
          </w:tcPr>
          <w:p w14:paraId="15E5CA80" w14:textId="77777777" w:rsidR="00A67EED" w:rsidRPr="00C312E6" w:rsidRDefault="00475326" w:rsidP="00A67EED">
            <w:pPr>
              <w:pStyle w:val="NoSpacing"/>
              <w:cnfStyle w:val="100000000000" w:firstRow="1" w:lastRow="0" w:firstColumn="0" w:lastColumn="0" w:oddVBand="0" w:evenVBand="0" w:oddHBand="0" w:evenHBand="0" w:firstRowFirstColumn="0" w:firstRowLastColumn="0" w:lastRowFirstColumn="0" w:lastRowLastColumn="0"/>
              <w:rPr>
                <w:lang w:val="en-GB"/>
              </w:rPr>
            </w:pPr>
            <w:r w:rsidRPr="00C312E6">
              <w:rPr>
                <w:lang w:val="en-GB"/>
              </w:rPr>
              <w:fldChar w:fldCharType="begin"/>
            </w:r>
            <w:r w:rsidRPr="00C312E6">
              <w:rPr>
                <w:lang w:val="en-GB"/>
              </w:rPr>
              <w:instrText xml:space="preserve"> DOCVARIABLE  txtStatus  \* MERGEFORMAT </w:instrText>
            </w:r>
            <w:r w:rsidRPr="00C312E6">
              <w:rPr>
                <w:lang w:val="en-GB"/>
              </w:rPr>
              <w:fldChar w:fldCharType="separate"/>
            </w:r>
            <w:r w:rsidR="0087059D" w:rsidRPr="00C312E6">
              <w:rPr>
                <w:lang w:val="en-GB"/>
              </w:rPr>
              <w:t>Status</w:t>
            </w:r>
            <w:r w:rsidRPr="00C312E6">
              <w:rPr>
                <w:lang w:val="en-GB"/>
              </w:rPr>
              <w:fldChar w:fldCharType="end"/>
            </w:r>
          </w:p>
        </w:tc>
        <w:tc>
          <w:tcPr>
            <w:tcW w:w="1303" w:type="dxa"/>
          </w:tcPr>
          <w:p w14:paraId="2B963E6F" w14:textId="77777777" w:rsidR="00A67EED" w:rsidRPr="00C312E6" w:rsidRDefault="00475326" w:rsidP="00A67EED">
            <w:pPr>
              <w:pStyle w:val="NoSpacing"/>
              <w:cnfStyle w:val="100000000000" w:firstRow="1" w:lastRow="0" w:firstColumn="0" w:lastColumn="0" w:oddVBand="0" w:evenVBand="0" w:oddHBand="0" w:evenHBand="0" w:firstRowFirstColumn="0" w:firstRowLastColumn="0" w:lastRowFirstColumn="0" w:lastRowLastColumn="0"/>
              <w:rPr>
                <w:lang w:val="en-GB"/>
              </w:rPr>
            </w:pPr>
            <w:r w:rsidRPr="00C312E6">
              <w:rPr>
                <w:lang w:val="en-GB"/>
              </w:rPr>
              <w:fldChar w:fldCharType="begin"/>
            </w:r>
            <w:r w:rsidRPr="00C312E6">
              <w:rPr>
                <w:lang w:val="en-GB"/>
              </w:rPr>
              <w:instrText xml:space="preserve"> DOCVARIABLE  txtDate  \* MERGEFORMAT </w:instrText>
            </w:r>
            <w:r w:rsidRPr="00C312E6">
              <w:rPr>
                <w:lang w:val="en-GB"/>
              </w:rPr>
              <w:fldChar w:fldCharType="separate"/>
            </w:r>
            <w:r w:rsidR="0087059D" w:rsidRPr="00C312E6">
              <w:rPr>
                <w:lang w:val="en-GB"/>
              </w:rPr>
              <w:t>Datum</w:t>
            </w:r>
            <w:r w:rsidRPr="00C312E6">
              <w:rPr>
                <w:lang w:val="en-GB"/>
              </w:rPr>
              <w:fldChar w:fldCharType="end"/>
            </w:r>
          </w:p>
        </w:tc>
        <w:tc>
          <w:tcPr>
            <w:tcW w:w="4918" w:type="dxa"/>
          </w:tcPr>
          <w:p w14:paraId="3DE5E910" w14:textId="77777777" w:rsidR="00A67EED" w:rsidRPr="00C312E6" w:rsidRDefault="00475326" w:rsidP="00A67EED">
            <w:pPr>
              <w:pStyle w:val="NoSpacing"/>
              <w:cnfStyle w:val="100000000000" w:firstRow="1" w:lastRow="0" w:firstColumn="0" w:lastColumn="0" w:oddVBand="0" w:evenVBand="0" w:oddHBand="0" w:evenHBand="0" w:firstRowFirstColumn="0" w:firstRowLastColumn="0" w:lastRowFirstColumn="0" w:lastRowLastColumn="0"/>
              <w:rPr>
                <w:lang w:val="en-GB"/>
              </w:rPr>
            </w:pPr>
            <w:r w:rsidRPr="00C312E6">
              <w:rPr>
                <w:lang w:val="en-GB"/>
              </w:rPr>
              <w:fldChar w:fldCharType="begin"/>
            </w:r>
            <w:r w:rsidRPr="00C312E6">
              <w:rPr>
                <w:lang w:val="en-GB"/>
              </w:rPr>
              <w:instrText xml:space="preserve"> DOCVARIABLE  txtTo  \* MERGEFORMAT </w:instrText>
            </w:r>
            <w:r w:rsidRPr="00C312E6">
              <w:rPr>
                <w:lang w:val="en-GB"/>
              </w:rPr>
              <w:fldChar w:fldCharType="separate"/>
            </w:r>
            <w:r w:rsidR="0087059D" w:rsidRPr="00C312E6">
              <w:rPr>
                <w:lang w:val="en-GB"/>
              </w:rPr>
              <w:t>Aan</w:t>
            </w:r>
            <w:r w:rsidRPr="00C312E6">
              <w:rPr>
                <w:lang w:val="en-GB"/>
              </w:rPr>
              <w:fldChar w:fldCharType="end"/>
            </w:r>
          </w:p>
        </w:tc>
      </w:tr>
      <w:tr w:rsidR="004F0F73" w:rsidRPr="00C312E6" w14:paraId="20B5EA9B" w14:textId="77777777" w:rsidTr="006333B1">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993" w:type="dxa"/>
          </w:tcPr>
          <w:p w14:paraId="6036B07A" w14:textId="77777777" w:rsidR="00891492" w:rsidRPr="00C312E6" w:rsidRDefault="00891492" w:rsidP="000A3272">
            <w:pPr>
              <w:pStyle w:val="NoSpacing"/>
              <w:rPr>
                <w:lang w:val="en-GB"/>
              </w:rPr>
            </w:pPr>
            <w:r w:rsidRPr="00C312E6">
              <w:rPr>
                <w:lang w:val="en-GB"/>
              </w:rPr>
              <w:t>1.0</w:t>
            </w:r>
          </w:p>
        </w:tc>
        <w:tc>
          <w:tcPr>
            <w:tcW w:w="1859" w:type="dxa"/>
          </w:tcPr>
          <w:p w14:paraId="2D1D227F" w14:textId="77777777" w:rsidR="00891492" w:rsidRPr="00C312E6" w:rsidRDefault="00891492" w:rsidP="000A3272">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1303" w:type="dxa"/>
          </w:tcPr>
          <w:p w14:paraId="51C1245F" w14:textId="77777777" w:rsidR="00891492" w:rsidRPr="00C312E6" w:rsidRDefault="00891492" w:rsidP="000A3272">
            <w:pPr>
              <w:pStyle w:val="NoSpacing"/>
              <w:cnfStyle w:val="000000100000" w:firstRow="0" w:lastRow="0" w:firstColumn="0" w:lastColumn="0" w:oddVBand="0" w:evenVBand="0" w:oddHBand="1" w:evenHBand="0" w:firstRowFirstColumn="0" w:firstRowLastColumn="0" w:lastRowFirstColumn="0" w:lastRowLastColumn="0"/>
              <w:rPr>
                <w:lang w:val="en-GB"/>
              </w:rPr>
            </w:pPr>
          </w:p>
        </w:tc>
        <w:tc>
          <w:tcPr>
            <w:tcW w:w="4918" w:type="dxa"/>
          </w:tcPr>
          <w:p w14:paraId="799D403A" w14:textId="77777777" w:rsidR="00891492" w:rsidRPr="00C312E6" w:rsidRDefault="00891492" w:rsidP="000A3272">
            <w:pPr>
              <w:pStyle w:val="NoSpacing"/>
              <w:cnfStyle w:val="000000100000" w:firstRow="0" w:lastRow="0" w:firstColumn="0" w:lastColumn="0" w:oddVBand="0" w:evenVBand="0" w:oddHBand="1" w:evenHBand="0" w:firstRowFirstColumn="0" w:firstRowLastColumn="0" w:lastRowFirstColumn="0" w:lastRowLastColumn="0"/>
              <w:rPr>
                <w:lang w:val="en-GB"/>
              </w:rPr>
            </w:pPr>
          </w:p>
        </w:tc>
      </w:tr>
      <w:tr w:rsidR="004F0F73" w:rsidRPr="00C312E6" w14:paraId="44D0FACE" w14:textId="77777777" w:rsidTr="006333B1">
        <w:trPr>
          <w:trHeight w:val="425"/>
        </w:trPr>
        <w:tc>
          <w:tcPr>
            <w:cnfStyle w:val="001000000000" w:firstRow="0" w:lastRow="0" w:firstColumn="1" w:lastColumn="0" w:oddVBand="0" w:evenVBand="0" w:oddHBand="0" w:evenHBand="0" w:firstRowFirstColumn="0" w:firstRowLastColumn="0" w:lastRowFirstColumn="0" w:lastRowLastColumn="0"/>
            <w:tcW w:w="993" w:type="dxa"/>
          </w:tcPr>
          <w:p w14:paraId="7DF607C2" w14:textId="77777777" w:rsidR="00891492" w:rsidRPr="00C312E6" w:rsidRDefault="00891492" w:rsidP="000A3272">
            <w:pPr>
              <w:pStyle w:val="NoSpacing"/>
              <w:rPr>
                <w:lang w:val="en-GB"/>
              </w:rPr>
            </w:pPr>
            <w:r w:rsidRPr="00C312E6">
              <w:rPr>
                <w:lang w:val="en-GB"/>
              </w:rPr>
              <w:t>1.1</w:t>
            </w:r>
          </w:p>
        </w:tc>
        <w:tc>
          <w:tcPr>
            <w:tcW w:w="1859" w:type="dxa"/>
          </w:tcPr>
          <w:p w14:paraId="62949A4E" w14:textId="77777777" w:rsidR="00891492" w:rsidRPr="00C312E6" w:rsidRDefault="00891492" w:rsidP="000A3272">
            <w:pPr>
              <w:pStyle w:val="NoSpacing"/>
              <w:cnfStyle w:val="000000000000" w:firstRow="0" w:lastRow="0" w:firstColumn="0" w:lastColumn="0" w:oddVBand="0" w:evenVBand="0" w:oddHBand="0" w:evenHBand="0" w:firstRowFirstColumn="0" w:firstRowLastColumn="0" w:lastRowFirstColumn="0" w:lastRowLastColumn="0"/>
              <w:rPr>
                <w:lang w:val="en-GB"/>
              </w:rPr>
            </w:pPr>
          </w:p>
        </w:tc>
        <w:tc>
          <w:tcPr>
            <w:tcW w:w="1303" w:type="dxa"/>
          </w:tcPr>
          <w:p w14:paraId="79F093D9" w14:textId="77777777" w:rsidR="00891492" w:rsidRPr="00C312E6" w:rsidRDefault="00891492" w:rsidP="000A3272">
            <w:pPr>
              <w:pStyle w:val="NoSpacing"/>
              <w:cnfStyle w:val="000000000000" w:firstRow="0" w:lastRow="0" w:firstColumn="0" w:lastColumn="0" w:oddVBand="0" w:evenVBand="0" w:oddHBand="0" w:evenHBand="0" w:firstRowFirstColumn="0" w:firstRowLastColumn="0" w:lastRowFirstColumn="0" w:lastRowLastColumn="0"/>
              <w:rPr>
                <w:lang w:val="en-GB"/>
              </w:rPr>
            </w:pPr>
          </w:p>
        </w:tc>
        <w:tc>
          <w:tcPr>
            <w:tcW w:w="4918" w:type="dxa"/>
          </w:tcPr>
          <w:p w14:paraId="1D64F328" w14:textId="77777777" w:rsidR="00891492" w:rsidRPr="00C312E6" w:rsidRDefault="00891492" w:rsidP="000A3272">
            <w:pPr>
              <w:pStyle w:val="NoSpacing"/>
              <w:cnfStyle w:val="000000000000" w:firstRow="0" w:lastRow="0" w:firstColumn="0" w:lastColumn="0" w:oddVBand="0" w:evenVBand="0" w:oddHBand="0" w:evenHBand="0" w:firstRowFirstColumn="0" w:firstRowLastColumn="0" w:lastRowFirstColumn="0" w:lastRowLastColumn="0"/>
              <w:rPr>
                <w:lang w:val="en-GB"/>
              </w:rPr>
            </w:pPr>
          </w:p>
        </w:tc>
      </w:tr>
    </w:tbl>
    <w:p w14:paraId="2032904C" w14:textId="77777777" w:rsidR="0067387F" w:rsidRPr="00C312E6" w:rsidRDefault="0067387F" w:rsidP="00891492">
      <w:pPr>
        <w:tabs>
          <w:tab w:val="left" w:pos="2835"/>
        </w:tabs>
        <w:rPr>
          <w:b/>
          <w:color w:val="003865" w:themeColor="text2"/>
        </w:rPr>
      </w:pPr>
    </w:p>
    <w:p w14:paraId="4ED676D2" w14:textId="77777777" w:rsidR="00891492" w:rsidRPr="00C312E6" w:rsidRDefault="00891492" w:rsidP="00891492">
      <w:pPr>
        <w:tabs>
          <w:tab w:val="left" w:pos="2835"/>
        </w:tabs>
      </w:pPr>
    </w:p>
    <w:p w14:paraId="14992D82" w14:textId="77777777" w:rsidR="00891492" w:rsidRPr="00C312E6" w:rsidRDefault="004F0F73">
      <w:pPr>
        <w:spacing w:line="259" w:lineRule="auto"/>
      </w:pPr>
      <w:r w:rsidRPr="00C312E6">
        <w:rPr>
          <w:lang w:eastAsia="nl-NL"/>
        </w:rPr>
        <mc:AlternateContent>
          <mc:Choice Requires="wps">
            <w:drawing>
              <wp:anchor distT="0" distB="0" distL="114300" distR="114300" simplePos="0" relativeHeight="251636736" behindDoc="1" locked="0" layoutInCell="0" allowOverlap="0" wp14:anchorId="5C49E8BB" wp14:editId="1A722D8B">
                <wp:simplePos x="0" y="0"/>
                <wp:positionH relativeFrom="margin">
                  <wp:posOffset>-4445</wp:posOffset>
                </wp:positionH>
                <wp:positionV relativeFrom="margin">
                  <wp:posOffset>5767705</wp:posOffset>
                </wp:positionV>
                <wp:extent cx="4267200" cy="3125470"/>
                <wp:effectExtent l="0" t="0" r="0" b="0"/>
                <wp:wrapNone/>
                <wp:docPr id="17" name="Disclaim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3125470"/>
                        </a:xfrm>
                        <a:prstGeom prst="rect">
                          <a:avLst/>
                        </a:prstGeom>
                        <a:noFill/>
                        <a:ln>
                          <a:noFill/>
                        </a:ln>
                      </wps:spPr>
                      <wps:txbx>
                        <w:txbxContent>
                          <w:p w14:paraId="19D9E0A6" w14:textId="77777777" w:rsidR="004C61B4" w:rsidRPr="00C312E6" w:rsidRDefault="004C61B4" w:rsidP="00891492">
                            <w:pPr>
                              <w:rPr>
                                <w:b/>
                                <w:color w:val="003865" w:themeColor="text2"/>
                              </w:rPr>
                            </w:pPr>
                            <w:r w:rsidRPr="00C312E6">
                              <w:rPr>
                                <w:b/>
                                <w:color w:val="003865" w:themeColor="text2"/>
                              </w:rPr>
                              <w:t>© Info Support B.V., Veenendaal 20</w:t>
                            </w:r>
                            <w:r w:rsidR="00980114" w:rsidRPr="00C312E6">
                              <w:rPr>
                                <w:b/>
                                <w:color w:val="003865" w:themeColor="text2"/>
                              </w:rPr>
                              <w:t>24</w:t>
                            </w:r>
                          </w:p>
                          <w:p w14:paraId="568C0C48" w14:textId="77777777" w:rsidR="004C61B4" w:rsidRPr="00C312E6" w:rsidRDefault="004C61B4" w:rsidP="00891492">
                            <w:pPr>
                              <w:rPr>
                                <w:b/>
                                <w:color w:val="003865" w:themeColor="text2"/>
                              </w:rPr>
                            </w:pPr>
                          </w:p>
                          <w:p w14:paraId="55C0128A" w14:textId="77777777" w:rsidR="004C61B4" w:rsidRPr="00C312E6" w:rsidRDefault="004C61B4" w:rsidP="00891492">
                            <w:pPr>
                              <w:rPr>
                                <w:b/>
                                <w:color w:val="003865" w:themeColor="text2"/>
                              </w:rPr>
                            </w:pPr>
                            <w:r w:rsidRPr="00C312E6">
                              <w:rPr>
                                <w:color w:val="003865" w:themeColor="text2"/>
                              </w:rPr>
                              <w:t xml:space="preserve">Niets uit deze uitgave mag worden verveelvoudigd en/of openbaar gemaakt door middel van druk, fotokopie, microfilm of op welke andere wijze ook, zonder voorafgaande toestemming van </w:t>
                            </w:r>
                            <w:r w:rsidRPr="00C312E6">
                              <w:rPr>
                                <w:b/>
                                <w:color w:val="003865" w:themeColor="text2"/>
                              </w:rPr>
                              <w:t>Info Support B.V.</w:t>
                            </w:r>
                          </w:p>
                          <w:p w14:paraId="44941B57" w14:textId="77777777" w:rsidR="004C61B4" w:rsidRPr="00C312E6" w:rsidRDefault="004C61B4" w:rsidP="00891492">
                            <w:pPr>
                              <w:rPr>
                                <w:b/>
                                <w:color w:val="003865" w:themeColor="text2"/>
                              </w:rPr>
                            </w:pPr>
                          </w:p>
                          <w:p w14:paraId="00E99EF8" w14:textId="77777777" w:rsidR="004C61B4" w:rsidRPr="00C312E6" w:rsidRDefault="004C61B4" w:rsidP="00891492">
                            <w:pPr>
                              <w:rPr>
                                <w:b/>
                                <w:color w:val="003865" w:themeColor="text2"/>
                              </w:rPr>
                            </w:pPr>
                            <w:r w:rsidRPr="00C312E6">
                              <w:rPr>
                                <w:color w:val="003865" w:themeColor="text2"/>
                              </w:rPr>
                              <w:t xml:space="preserve">No part of this publication may be reproduced in any form by print, photo print, microfilm or any other means without written permission by </w:t>
                            </w:r>
                            <w:r w:rsidRPr="00C312E6">
                              <w:rPr>
                                <w:b/>
                                <w:color w:val="003865" w:themeColor="text2"/>
                              </w:rPr>
                              <w:t>Info Support B.V.</w:t>
                            </w:r>
                          </w:p>
                          <w:p w14:paraId="1D8432B7" w14:textId="77777777" w:rsidR="004C61B4" w:rsidRPr="00C312E6" w:rsidRDefault="004C61B4" w:rsidP="00891492">
                            <w:pPr>
                              <w:rPr>
                                <w:b/>
                                <w:color w:val="003865" w:themeColor="text2"/>
                              </w:rPr>
                            </w:pPr>
                          </w:p>
                          <w:p w14:paraId="739A46CF" w14:textId="77777777" w:rsidR="00891492" w:rsidRPr="00C312E6" w:rsidRDefault="004C61B4" w:rsidP="00891492">
                            <w:pPr>
                              <w:rPr>
                                <w:color w:val="003865" w:themeColor="text2"/>
                              </w:rPr>
                            </w:pPr>
                            <w:r w:rsidRPr="00C312E6">
                              <w:rPr>
                                <w:color w:val="003865" w:themeColor="text2"/>
                              </w:rPr>
                              <w:t xml:space="preserve">Prijsopgaven en leveringen geschieden volgens de Algemene Voorwaarden van </w:t>
                            </w:r>
                            <w:r w:rsidRPr="00C312E6">
                              <w:rPr>
                                <w:b/>
                                <w:color w:val="003865" w:themeColor="text2"/>
                              </w:rPr>
                              <w:t>Info Support B.V.</w:t>
                            </w:r>
                            <w:r w:rsidRPr="00C312E6">
                              <w:rPr>
                                <w:color w:val="003865" w:themeColor="text2"/>
                              </w:rPr>
                              <w:t xml:space="preserve"> gedeponeerd bij de K.v.K. te Utrecht onder nr. 30135370. Een exemplaar zenden wij u op uw verzoek per omgaande kosteloos toe.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C49E8BB" id="Disclaimer" o:spid="_x0000_s1030" type="#_x0000_t202" style="position:absolute;margin-left:-.35pt;margin-top:454.15pt;width:336pt;height:246.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" o:allowincell="f" o:allowoverlap="f" filled="f" stroked="f">
                <v:textbox>
                  <w:txbxContent>
                    <w:p w14:paraId="19D9E0A6" w14:textId="77777777" w:rsidR="004C61B4" w:rsidRPr="00C312E6" w:rsidRDefault="004C61B4" w:rsidP="00891492">
                      <w:pPr>
                        <w:rPr>
                          <w:b/>
                          <w:color w:val="003865" w:themeColor="text2"/>
                        </w:rPr>
                      </w:pPr>
                      <w:r w:rsidRPr="00C312E6">
                        <w:rPr>
                          <w:b/>
                          <w:color w:val="003865" w:themeColor="text2"/>
                        </w:rPr>
                        <w:t>© Info Support B.V., Veenendaal 20</w:t>
                      </w:r>
                      <w:r w:rsidR="00980114" w:rsidRPr="00C312E6">
                        <w:rPr>
                          <w:b/>
                          <w:color w:val="003865" w:themeColor="text2"/>
                        </w:rPr>
                        <w:t>24</w:t>
                      </w:r>
                    </w:p>
                    <w:p w14:paraId="568C0C48" w14:textId="77777777" w:rsidR="004C61B4" w:rsidRPr="00C312E6" w:rsidRDefault="004C61B4" w:rsidP="00891492">
                      <w:pPr>
                        <w:rPr>
                          <w:b/>
                          <w:color w:val="003865" w:themeColor="text2"/>
                        </w:rPr>
                      </w:pPr>
                    </w:p>
                    <w:p w14:paraId="55C0128A" w14:textId="77777777" w:rsidR="004C61B4" w:rsidRPr="00C312E6" w:rsidRDefault="004C61B4" w:rsidP="00891492">
                      <w:pPr>
                        <w:rPr>
                          <w:b/>
                          <w:color w:val="003865" w:themeColor="text2"/>
                        </w:rPr>
                      </w:pPr>
                      <w:r w:rsidRPr="00C312E6">
                        <w:rPr>
                          <w:color w:val="003865" w:themeColor="text2"/>
                        </w:rPr>
                        <w:t xml:space="preserve">Niets uit deze uitgave mag worden verveelvoudigd en/of openbaar gemaakt door middel van druk, fotokopie, microfilm of op welke andere wijze ook, zonder voorafgaande toestemming van </w:t>
                      </w:r>
                      <w:r w:rsidRPr="00C312E6">
                        <w:rPr>
                          <w:b/>
                          <w:color w:val="003865" w:themeColor="text2"/>
                        </w:rPr>
                        <w:t>Info Support B.V.</w:t>
                      </w:r>
                    </w:p>
                    <w:p w14:paraId="44941B57" w14:textId="77777777" w:rsidR="004C61B4" w:rsidRPr="00C312E6" w:rsidRDefault="004C61B4" w:rsidP="00891492">
                      <w:pPr>
                        <w:rPr>
                          <w:b/>
                          <w:color w:val="003865" w:themeColor="text2"/>
                        </w:rPr>
                      </w:pPr>
                    </w:p>
                    <w:p w14:paraId="00E99EF8" w14:textId="77777777" w:rsidR="004C61B4" w:rsidRPr="00C312E6" w:rsidRDefault="004C61B4" w:rsidP="00891492">
                      <w:pPr>
                        <w:rPr>
                          <w:b/>
                          <w:color w:val="003865" w:themeColor="text2"/>
                        </w:rPr>
                      </w:pPr>
                      <w:r w:rsidRPr="00C312E6">
                        <w:rPr>
                          <w:color w:val="003865" w:themeColor="text2"/>
                        </w:rPr>
                        <w:t xml:space="preserve">No part of this publication may be reproduced in any form by print, photo print, microfilm or any other means without written permission by </w:t>
                      </w:r>
                      <w:r w:rsidRPr="00C312E6">
                        <w:rPr>
                          <w:b/>
                          <w:color w:val="003865" w:themeColor="text2"/>
                        </w:rPr>
                        <w:t>Info Support B.V.</w:t>
                      </w:r>
                    </w:p>
                    <w:p w14:paraId="1D8432B7" w14:textId="77777777" w:rsidR="004C61B4" w:rsidRPr="00C312E6" w:rsidRDefault="004C61B4" w:rsidP="00891492">
                      <w:pPr>
                        <w:rPr>
                          <w:b/>
                          <w:color w:val="003865" w:themeColor="text2"/>
                        </w:rPr>
                      </w:pPr>
                    </w:p>
                    <w:p w14:paraId="739A46CF" w14:textId="77777777" w:rsidR="00891492" w:rsidRPr="00C312E6" w:rsidRDefault="004C61B4" w:rsidP="00891492">
                      <w:pPr>
                        <w:rPr>
                          <w:color w:val="003865" w:themeColor="text2"/>
                        </w:rPr>
                      </w:pPr>
                      <w:r w:rsidRPr="00C312E6">
                        <w:rPr>
                          <w:color w:val="003865" w:themeColor="text2"/>
                        </w:rPr>
                        <w:t xml:space="preserve">Prijsopgaven en leveringen geschieden volgens de Algemene Voorwaarden van </w:t>
                      </w:r>
                      <w:r w:rsidRPr="00C312E6">
                        <w:rPr>
                          <w:b/>
                          <w:color w:val="003865" w:themeColor="text2"/>
                        </w:rPr>
                        <w:t>Info Support B.V.</w:t>
                      </w:r>
                      <w:r w:rsidRPr="00C312E6">
                        <w:rPr>
                          <w:color w:val="003865" w:themeColor="text2"/>
                        </w:rPr>
                        <w:t xml:space="preserve"> gedeponeerd bij de K.v.K. te Utrecht onder nr. 30135370. Een exemplaar zenden wij u op uw verzoek per omgaande kosteloos toe.</w:t>
                      </w:r>
                    </w:p>
                  </w:txbxContent>
                </v:textbox>
                <w10:wrap anchorx="margin" anchory="margin"/>
              </v:shape>
            </w:pict>
          </mc:Fallback>
        </mc:AlternateContent>
      </w:r>
      <w:r w:rsidR="00891492" w:rsidRPr="00C312E6">
        <w:br w:type="page"/>
      </w:r>
    </w:p>
    <w:sdt>
      <w:sdtPr>
        <w:id w:val="-1488702367"/>
        <w:docPartObj>
          <w:docPartGallery w:val="Table of Contents"/>
          <w:docPartUnique/>
        </w:docPartObj>
      </w:sdtPr>
      <w:sdtEndPr>
        <w:rPr>
          <w:bCs/>
          <w:color w:val="auto"/>
          <w:sz w:val="18"/>
        </w:rPr>
      </w:sdtEndPr>
      <w:sdtContent>
        <w:p w14:paraId="458D8478" w14:textId="7CBEED99" w:rsidR="003A2C20" w:rsidRPr="00C312E6" w:rsidRDefault="002A462A" w:rsidP="002A462A">
          <w:pPr>
            <w:pStyle w:val="Koptekst1"/>
          </w:pPr>
          <w:r w:rsidRPr="00C312E6">
            <w:t>Content</w:t>
          </w:r>
        </w:p>
        <w:p w14:paraId="57E9ECD0" w14:textId="32F7BE46" w:rsidR="002A462A" w:rsidRPr="00C312E6" w:rsidRDefault="003A2C20">
          <w:pPr>
            <w:pStyle w:val="TOC1"/>
            <w:rPr>
              <w:b w:val="0"/>
              <w:noProof w:val="0"/>
              <w:color w:val="auto"/>
              <w:kern w:val="2"/>
              <w:sz w:val="24"/>
              <w:szCs w:val="24"/>
              <w:lang/>
              <w14:ligatures w14:val="standardContextual"/>
            </w:rPr>
          </w:pPr>
          <w:r w:rsidRPr="00C312E6">
            <w:rPr>
              <w:noProof w:val="0"/>
            </w:rPr>
            <w:fldChar w:fldCharType="begin"/>
          </w:r>
          <w:r w:rsidRPr="00C312E6">
            <w:rPr>
              <w:noProof w:val="0"/>
            </w:rPr>
            <w:instrText xml:space="preserve"> TOC \o "1-3" \h \z \u </w:instrText>
          </w:r>
          <w:r w:rsidRPr="00C312E6">
            <w:rPr>
              <w:noProof w:val="0"/>
            </w:rPr>
            <w:fldChar w:fldCharType="separate"/>
          </w:r>
          <w:hyperlink w:anchor="_Toc187070400" w:history="1">
            <w:r w:rsidR="002A462A" w:rsidRPr="00C312E6">
              <w:rPr>
                <w:rStyle w:val="Hyperlink"/>
                <w:noProof w:val="0"/>
              </w:rPr>
              <w:t>1.</w:t>
            </w:r>
            <w:r w:rsidR="002A462A" w:rsidRPr="00C312E6">
              <w:rPr>
                <w:b w:val="0"/>
                <w:noProof w:val="0"/>
                <w:color w:val="auto"/>
                <w:kern w:val="2"/>
                <w:sz w:val="24"/>
                <w:szCs w:val="24"/>
                <w:lang/>
                <w14:ligatures w14:val="standardContextual"/>
              </w:rPr>
              <w:tab/>
            </w:r>
            <w:r w:rsidR="002A462A" w:rsidRPr="00C312E6">
              <w:rPr>
                <w:rStyle w:val="Hyperlink"/>
                <w:noProof w:val="0"/>
              </w:rPr>
              <w:t>Terms</w:t>
            </w:r>
            <w:r w:rsidR="002A462A" w:rsidRPr="00C312E6">
              <w:rPr>
                <w:noProof w:val="0"/>
                <w:webHidden/>
              </w:rPr>
              <w:tab/>
            </w:r>
            <w:r w:rsidR="002A462A" w:rsidRPr="00C312E6">
              <w:rPr>
                <w:noProof w:val="0"/>
                <w:webHidden/>
              </w:rPr>
              <w:fldChar w:fldCharType="begin"/>
            </w:r>
            <w:r w:rsidR="002A462A" w:rsidRPr="00C312E6">
              <w:rPr>
                <w:noProof w:val="0"/>
                <w:webHidden/>
              </w:rPr>
              <w:instrText xml:space="preserve"> PAGEREF _Toc187070400 \h </w:instrText>
            </w:r>
            <w:r w:rsidR="002A462A" w:rsidRPr="00C312E6">
              <w:rPr>
                <w:noProof w:val="0"/>
                <w:webHidden/>
              </w:rPr>
            </w:r>
            <w:r w:rsidR="002A462A" w:rsidRPr="00C312E6">
              <w:rPr>
                <w:noProof w:val="0"/>
                <w:webHidden/>
              </w:rPr>
              <w:fldChar w:fldCharType="separate"/>
            </w:r>
            <w:r w:rsidR="002A462A" w:rsidRPr="00C312E6">
              <w:rPr>
                <w:noProof w:val="0"/>
                <w:webHidden/>
              </w:rPr>
              <w:t>5</w:t>
            </w:r>
            <w:r w:rsidR="002A462A" w:rsidRPr="00C312E6">
              <w:rPr>
                <w:noProof w:val="0"/>
                <w:webHidden/>
              </w:rPr>
              <w:fldChar w:fldCharType="end"/>
            </w:r>
          </w:hyperlink>
        </w:p>
        <w:p w14:paraId="442EC752" w14:textId="0F163914" w:rsidR="002A462A" w:rsidRPr="00C312E6" w:rsidRDefault="002A462A">
          <w:pPr>
            <w:pStyle w:val="TOC1"/>
            <w:rPr>
              <w:b w:val="0"/>
              <w:noProof w:val="0"/>
              <w:color w:val="auto"/>
              <w:kern w:val="2"/>
              <w:sz w:val="24"/>
              <w:szCs w:val="24"/>
              <w:lang/>
              <w14:ligatures w14:val="standardContextual"/>
            </w:rPr>
          </w:pPr>
          <w:hyperlink w:anchor="_Toc187070401" w:history="1">
            <w:r w:rsidRPr="00C312E6">
              <w:rPr>
                <w:rStyle w:val="Hyperlink"/>
                <w:noProof w:val="0"/>
              </w:rPr>
              <w:t>2.</w:t>
            </w:r>
            <w:r w:rsidRPr="00C312E6">
              <w:rPr>
                <w:b w:val="0"/>
                <w:noProof w:val="0"/>
                <w:color w:val="auto"/>
                <w:kern w:val="2"/>
                <w:sz w:val="24"/>
                <w:szCs w:val="24"/>
                <w:lang/>
                <w14:ligatures w14:val="standardContextual"/>
              </w:rPr>
              <w:tab/>
            </w:r>
            <w:r w:rsidRPr="00C312E6">
              <w:rPr>
                <w:rStyle w:val="Hyperlink"/>
                <w:noProof w:val="0"/>
              </w:rPr>
              <w:t>Context</w:t>
            </w:r>
            <w:r w:rsidRPr="00C312E6">
              <w:rPr>
                <w:noProof w:val="0"/>
                <w:webHidden/>
              </w:rPr>
              <w:tab/>
            </w:r>
            <w:r w:rsidRPr="00C312E6">
              <w:rPr>
                <w:noProof w:val="0"/>
                <w:webHidden/>
              </w:rPr>
              <w:fldChar w:fldCharType="begin"/>
            </w:r>
            <w:r w:rsidRPr="00C312E6">
              <w:rPr>
                <w:noProof w:val="0"/>
                <w:webHidden/>
              </w:rPr>
              <w:instrText xml:space="preserve"> PAGEREF _Toc187070401 \h </w:instrText>
            </w:r>
            <w:r w:rsidRPr="00C312E6">
              <w:rPr>
                <w:noProof w:val="0"/>
                <w:webHidden/>
              </w:rPr>
            </w:r>
            <w:r w:rsidRPr="00C312E6">
              <w:rPr>
                <w:noProof w:val="0"/>
                <w:webHidden/>
              </w:rPr>
              <w:fldChar w:fldCharType="separate"/>
            </w:r>
            <w:r w:rsidRPr="00C312E6">
              <w:rPr>
                <w:noProof w:val="0"/>
                <w:webHidden/>
              </w:rPr>
              <w:t>6</w:t>
            </w:r>
            <w:r w:rsidRPr="00C312E6">
              <w:rPr>
                <w:noProof w:val="0"/>
                <w:webHidden/>
              </w:rPr>
              <w:fldChar w:fldCharType="end"/>
            </w:r>
          </w:hyperlink>
        </w:p>
        <w:p w14:paraId="51A173DF" w14:textId="4A953A2D" w:rsidR="002A462A" w:rsidRPr="00C312E6" w:rsidRDefault="002A462A">
          <w:pPr>
            <w:pStyle w:val="TOC1"/>
            <w:rPr>
              <w:b w:val="0"/>
              <w:noProof w:val="0"/>
              <w:color w:val="auto"/>
              <w:kern w:val="2"/>
              <w:sz w:val="24"/>
              <w:szCs w:val="24"/>
              <w:lang/>
              <w14:ligatures w14:val="standardContextual"/>
            </w:rPr>
          </w:pPr>
          <w:hyperlink w:anchor="_Toc187070402" w:history="1">
            <w:r w:rsidRPr="00C312E6">
              <w:rPr>
                <w:rStyle w:val="Hyperlink"/>
                <w:noProof w:val="0"/>
              </w:rPr>
              <w:t>3.</w:t>
            </w:r>
            <w:r w:rsidRPr="00C312E6">
              <w:rPr>
                <w:b w:val="0"/>
                <w:noProof w:val="0"/>
                <w:color w:val="auto"/>
                <w:kern w:val="2"/>
                <w:sz w:val="24"/>
                <w:szCs w:val="24"/>
                <w:lang/>
                <w14:ligatures w14:val="standardContextual"/>
              </w:rPr>
              <w:tab/>
            </w:r>
            <w:r w:rsidRPr="00C312E6">
              <w:rPr>
                <w:rStyle w:val="Hyperlink"/>
                <w:noProof w:val="0"/>
              </w:rPr>
              <w:t>Reading Guide</w:t>
            </w:r>
            <w:r w:rsidRPr="00C312E6">
              <w:rPr>
                <w:noProof w:val="0"/>
                <w:webHidden/>
              </w:rPr>
              <w:tab/>
            </w:r>
            <w:r w:rsidRPr="00C312E6">
              <w:rPr>
                <w:noProof w:val="0"/>
                <w:webHidden/>
              </w:rPr>
              <w:fldChar w:fldCharType="begin"/>
            </w:r>
            <w:r w:rsidRPr="00C312E6">
              <w:rPr>
                <w:noProof w:val="0"/>
                <w:webHidden/>
              </w:rPr>
              <w:instrText xml:space="preserve"> PAGEREF _Toc187070402 \h </w:instrText>
            </w:r>
            <w:r w:rsidRPr="00C312E6">
              <w:rPr>
                <w:noProof w:val="0"/>
                <w:webHidden/>
              </w:rPr>
            </w:r>
            <w:r w:rsidRPr="00C312E6">
              <w:rPr>
                <w:noProof w:val="0"/>
                <w:webHidden/>
              </w:rPr>
              <w:fldChar w:fldCharType="separate"/>
            </w:r>
            <w:r w:rsidRPr="00C312E6">
              <w:rPr>
                <w:noProof w:val="0"/>
                <w:webHidden/>
              </w:rPr>
              <w:t>7</w:t>
            </w:r>
            <w:r w:rsidRPr="00C312E6">
              <w:rPr>
                <w:noProof w:val="0"/>
                <w:webHidden/>
              </w:rPr>
              <w:fldChar w:fldCharType="end"/>
            </w:r>
          </w:hyperlink>
        </w:p>
        <w:p w14:paraId="39E71F1C" w14:textId="0934E710" w:rsidR="002A462A" w:rsidRPr="00C312E6" w:rsidRDefault="002A462A">
          <w:pPr>
            <w:pStyle w:val="TOC1"/>
            <w:rPr>
              <w:b w:val="0"/>
              <w:noProof w:val="0"/>
              <w:color w:val="auto"/>
              <w:kern w:val="2"/>
              <w:sz w:val="24"/>
              <w:szCs w:val="24"/>
              <w:lang/>
              <w14:ligatures w14:val="standardContextual"/>
            </w:rPr>
          </w:pPr>
          <w:hyperlink w:anchor="_Toc187070403" w:history="1">
            <w:r w:rsidRPr="00C312E6">
              <w:rPr>
                <w:rStyle w:val="Hyperlink"/>
                <w:noProof w:val="0"/>
              </w:rPr>
              <w:t>4.</w:t>
            </w:r>
            <w:r w:rsidRPr="00C312E6">
              <w:rPr>
                <w:b w:val="0"/>
                <w:noProof w:val="0"/>
                <w:color w:val="auto"/>
                <w:kern w:val="2"/>
                <w:sz w:val="24"/>
                <w:szCs w:val="24"/>
                <w:lang/>
                <w14:ligatures w14:val="standardContextual"/>
              </w:rPr>
              <w:tab/>
            </w:r>
            <w:r w:rsidRPr="00C312E6">
              <w:rPr>
                <w:rStyle w:val="Hyperlink"/>
                <w:noProof w:val="0"/>
              </w:rPr>
              <w:t>Additional evidence</w:t>
            </w:r>
            <w:r w:rsidRPr="00C312E6">
              <w:rPr>
                <w:noProof w:val="0"/>
                <w:webHidden/>
              </w:rPr>
              <w:tab/>
            </w:r>
            <w:r w:rsidRPr="00C312E6">
              <w:rPr>
                <w:noProof w:val="0"/>
                <w:webHidden/>
              </w:rPr>
              <w:fldChar w:fldCharType="begin"/>
            </w:r>
            <w:r w:rsidRPr="00C312E6">
              <w:rPr>
                <w:noProof w:val="0"/>
                <w:webHidden/>
              </w:rPr>
              <w:instrText xml:space="preserve"> PAGEREF _Toc187070403 \h </w:instrText>
            </w:r>
            <w:r w:rsidRPr="00C312E6">
              <w:rPr>
                <w:noProof w:val="0"/>
                <w:webHidden/>
              </w:rPr>
            </w:r>
            <w:r w:rsidRPr="00C312E6">
              <w:rPr>
                <w:noProof w:val="0"/>
                <w:webHidden/>
              </w:rPr>
              <w:fldChar w:fldCharType="separate"/>
            </w:r>
            <w:r w:rsidRPr="00C312E6">
              <w:rPr>
                <w:noProof w:val="0"/>
                <w:webHidden/>
              </w:rPr>
              <w:t>8</w:t>
            </w:r>
            <w:r w:rsidRPr="00C312E6">
              <w:rPr>
                <w:noProof w:val="0"/>
                <w:webHidden/>
              </w:rPr>
              <w:fldChar w:fldCharType="end"/>
            </w:r>
          </w:hyperlink>
        </w:p>
        <w:p w14:paraId="72A13AA1" w14:textId="763CAC6C" w:rsidR="002A462A" w:rsidRPr="00C312E6" w:rsidRDefault="002A462A">
          <w:pPr>
            <w:pStyle w:val="TOC1"/>
            <w:rPr>
              <w:b w:val="0"/>
              <w:noProof w:val="0"/>
              <w:color w:val="auto"/>
              <w:kern w:val="2"/>
              <w:sz w:val="24"/>
              <w:szCs w:val="24"/>
              <w:lang/>
              <w14:ligatures w14:val="standardContextual"/>
            </w:rPr>
          </w:pPr>
          <w:hyperlink w:anchor="_Toc187070404" w:history="1">
            <w:r w:rsidRPr="00C312E6">
              <w:rPr>
                <w:rStyle w:val="Hyperlink"/>
                <w:noProof w:val="0"/>
              </w:rPr>
              <w:t>5.</w:t>
            </w:r>
            <w:r w:rsidRPr="00C312E6">
              <w:rPr>
                <w:b w:val="0"/>
                <w:noProof w:val="0"/>
                <w:color w:val="auto"/>
                <w:kern w:val="2"/>
                <w:sz w:val="24"/>
                <w:szCs w:val="24"/>
                <w:lang/>
                <w14:ligatures w14:val="standardContextual"/>
              </w:rPr>
              <w:tab/>
            </w:r>
            <w:r w:rsidRPr="00C312E6">
              <w:rPr>
                <w:rStyle w:val="Hyperlink"/>
                <w:noProof w:val="0"/>
              </w:rPr>
              <w:t>Process</w:t>
            </w:r>
            <w:r w:rsidRPr="00C312E6">
              <w:rPr>
                <w:noProof w:val="0"/>
                <w:webHidden/>
              </w:rPr>
              <w:tab/>
            </w:r>
            <w:r w:rsidRPr="00C312E6">
              <w:rPr>
                <w:noProof w:val="0"/>
                <w:webHidden/>
              </w:rPr>
              <w:fldChar w:fldCharType="begin"/>
            </w:r>
            <w:r w:rsidRPr="00C312E6">
              <w:rPr>
                <w:noProof w:val="0"/>
                <w:webHidden/>
              </w:rPr>
              <w:instrText xml:space="preserve"> PAGEREF _Toc187070404 \h </w:instrText>
            </w:r>
            <w:r w:rsidRPr="00C312E6">
              <w:rPr>
                <w:noProof w:val="0"/>
                <w:webHidden/>
              </w:rPr>
            </w:r>
            <w:r w:rsidRPr="00C312E6">
              <w:rPr>
                <w:noProof w:val="0"/>
                <w:webHidden/>
              </w:rPr>
              <w:fldChar w:fldCharType="separate"/>
            </w:r>
            <w:r w:rsidRPr="00C312E6">
              <w:rPr>
                <w:noProof w:val="0"/>
                <w:webHidden/>
              </w:rPr>
              <w:t>9</w:t>
            </w:r>
            <w:r w:rsidRPr="00C312E6">
              <w:rPr>
                <w:noProof w:val="0"/>
                <w:webHidden/>
              </w:rPr>
              <w:fldChar w:fldCharType="end"/>
            </w:r>
          </w:hyperlink>
        </w:p>
        <w:p w14:paraId="2E531AF1" w14:textId="16EFFFE5" w:rsidR="002A462A" w:rsidRPr="00C312E6" w:rsidRDefault="002A462A">
          <w:pPr>
            <w:pStyle w:val="TOC1"/>
            <w:rPr>
              <w:b w:val="0"/>
              <w:noProof w:val="0"/>
              <w:color w:val="auto"/>
              <w:kern w:val="2"/>
              <w:sz w:val="24"/>
              <w:szCs w:val="24"/>
              <w:lang/>
              <w14:ligatures w14:val="standardContextual"/>
            </w:rPr>
          </w:pPr>
          <w:hyperlink w:anchor="_Toc187070405" w:history="1">
            <w:r w:rsidRPr="00C312E6">
              <w:rPr>
                <w:rStyle w:val="Hyperlink"/>
                <w:noProof w:val="0"/>
              </w:rPr>
              <w:t>6.</w:t>
            </w:r>
            <w:r w:rsidRPr="00C312E6">
              <w:rPr>
                <w:b w:val="0"/>
                <w:noProof w:val="0"/>
                <w:color w:val="auto"/>
                <w:kern w:val="2"/>
                <w:sz w:val="24"/>
                <w:szCs w:val="24"/>
                <w:lang/>
                <w14:ligatures w14:val="standardContextual"/>
              </w:rPr>
              <w:tab/>
            </w:r>
            <w:r w:rsidRPr="00C312E6">
              <w:rPr>
                <w:rStyle w:val="Hyperlink"/>
                <w:noProof w:val="0"/>
              </w:rPr>
              <w:t>Conclusions</w:t>
            </w:r>
            <w:r w:rsidRPr="00C312E6">
              <w:rPr>
                <w:noProof w:val="0"/>
                <w:webHidden/>
              </w:rPr>
              <w:tab/>
            </w:r>
            <w:r w:rsidRPr="00C312E6">
              <w:rPr>
                <w:noProof w:val="0"/>
                <w:webHidden/>
              </w:rPr>
              <w:fldChar w:fldCharType="begin"/>
            </w:r>
            <w:r w:rsidRPr="00C312E6">
              <w:rPr>
                <w:noProof w:val="0"/>
                <w:webHidden/>
              </w:rPr>
              <w:instrText xml:space="preserve"> PAGEREF _Toc187070405 \h </w:instrText>
            </w:r>
            <w:r w:rsidRPr="00C312E6">
              <w:rPr>
                <w:noProof w:val="0"/>
                <w:webHidden/>
              </w:rPr>
            </w:r>
            <w:r w:rsidRPr="00C312E6">
              <w:rPr>
                <w:noProof w:val="0"/>
                <w:webHidden/>
              </w:rPr>
              <w:fldChar w:fldCharType="separate"/>
            </w:r>
            <w:r w:rsidRPr="00C312E6">
              <w:rPr>
                <w:noProof w:val="0"/>
                <w:webHidden/>
              </w:rPr>
              <w:t>10</w:t>
            </w:r>
            <w:r w:rsidRPr="00C312E6">
              <w:rPr>
                <w:noProof w:val="0"/>
                <w:webHidden/>
              </w:rPr>
              <w:fldChar w:fldCharType="end"/>
            </w:r>
          </w:hyperlink>
        </w:p>
        <w:p w14:paraId="453D4B1E" w14:textId="57955533" w:rsidR="002A462A" w:rsidRPr="00C312E6" w:rsidRDefault="002A462A">
          <w:pPr>
            <w:pStyle w:val="TOC1"/>
            <w:rPr>
              <w:b w:val="0"/>
              <w:noProof w:val="0"/>
              <w:color w:val="auto"/>
              <w:kern w:val="2"/>
              <w:sz w:val="24"/>
              <w:szCs w:val="24"/>
              <w:lang/>
              <w14:ligatures w14:val="standardContextual"/>
            </w:rPr>
          </w:pPr>
          <w:hyperlink w:anchor="_Toc187070406" w:history="1">
            <w:r w:rsidRPr="00C312E6">
              <w:rPr>
                <w:rStyle w:val="Hyperlink"/>
                <w:noProof w:val="0"/>
              </w:rPr>
              <w:t>7.</w:t>
            </w:r>
            <w:r w:rsidRPr="00C312E6">
              <w:rPr>
                <w:b w:val="0"/>
                <w:noProof w:val="0"/>
                <w:color w:val="auto"/>
                <w:kern w:val="2"/>
                <w:sz w:val="24"/>
                <w:szCs w:val="24"/>
                <w:lang/>
                <w14:ligatures w14:val="standardContextual"/>
              </w:rPr>
              <w:tab/>
            </w:r>
            <w:r w:rsidRPr="00C312E6">
              <w:rPr>
                <w:rStyle w:val="Hyperlink"/>
                <w:noProof w:val="0"/>
              </w:rPr>
              <w:t>Next steps &amp; recommendations</w:t>
            </w:r>
            <w:r w:rsidRPr="00C312E6">
              <w:rPr>
                <w:noProof w:val="0"/>
                <w:webHidden/>
              </w:rPr>
              <w:tab/>
            </w:r>
            <w:r w:rsidRPr="00C312E6">
              <w:rPr>
                <w:noProof w:val="0"/>
                <w:webHidden/>
              </w:rPr>
              <w:fldChar w:fldCharType="begin"/>
            </w:r>
            <w:r w:rsidRPr="00C312E6">
              <w:rPr>
                <w:noProof w:val="0"/>
                <w:webHidden/>
              </w:rPr>
              <w:instrText xml:space="preserve"> PAGEREF _Toc187070406 \h </w:instrText>
            </w:r>
            <w:r w:rsidRPr="00C312E6">
              <w:rPr>
                <w:noProof w:val="0"/>
                <w:webHidden/>
              </w:rPr>
            </w:r>
            <w:r w:rsidRPr="00C312E6">
              <w:rPr>
                <w:noProof w:val="0"/>
                <w:webHidden/>
              </w:rPr>
              <w:fldChar w:fldCharType="separate"/>
            </w:r>
            <w:r w:rsidRPr="00C312E6">
              <w:rPr>
                <w:noProof w:val="0"/>
                <w:webHidden/>
              </w:rPr>
              <w:t>11</w:t>
            </w:r>
            <w:r w:rsidRPr="00C312E6">
              <w:rPr>
                <w:noProof w:val="0"/>
                <w:webHidden/>
              </w:rPr>
              <w:fldChar w:fldCharType="end"/>
            </w:r>
          </w:hyperlink>
        </w:p>
        <w:p w14:paraId="5B77A73F" w14:textId="0C8C2AF3" w:rsidR="002A462A" w:rsidRPr="00C312E6" w:rsidRDefault="002A462A">
          <w:pPr>
            <w:pStyle w:val="TOC1"/>
            <w:rPr>
              <w:b w:val="0"/>
              <w:noProof w:val="0"/>
              <w:color w:val="auto"/>
              <w:kern w:val="2"/>
              <w:sz w:val="24"/>
              <w:szCs w:val="24"/>
              <w:lang/>
              <w14:ligatures w14:val="standardContextual"/>
            </w:rPr>
          </w:pPr>
          <w:hyperlink w:anchor="_Toc187070407" w:history="1">
            <w:r w:rsidRPr="00C312E6">
              <w:rPr>
                <w:rStyle w:val="Hyperlink"/>
                <w:noProof w:val="0"/>
              </w:rPr>
              <w:t>8.</w:t>
            </w:r>
            <w:r w:rsidRPr="00C312E6">
              <w:rPr>
                <w:b w:val="0"/>
                <w:noProof w:val="0"/>
                <w:color w:val="auto"/>
                <w:kern w:val="2"/>
                <w:sz w:val="24"/>
                <w:szCs w:val="24"/>
                <w:lang/>
                <w14:ligatures w14:val="standardContextual"/>
              </w:rPr>
              <w:tab/>
            </w:r>
            <w:r w:rsidRPr="00C312E6">
              <w:rPr>
                <w:rStyle w:val="Hyperlink"/>
                <w:noProof w:val="0"/>
              </w:rPr>
              <w:t>Reflection</w:t>
            </w:r>
            <w:r w:rsidRPr="00C312E6">
              <w:rPr>
                <w:noProof w:val="0"/>
                <w:webHidden/>
              </w:rPr>
              <w:tab/>
            </w:r>
            <w:r w:rsidRPr="00C312E6">
              <w:rPr>
                <w:noProof w:val="0"/>
                <w:webHidden/>
              </w:rPr>
              <w:fldChar w:fldCharType="begin"/>
            </w:r>
            <w:r w:rsidRPr="00C312E6">
              <w:rPr>
                <w:noProof w:val="0"/>
                <w:webHidden/>
              </w:rPr>
              <w:instrText xml:space="preserve"> PAGEREF _Toc187070407 \h </w:instrText>
            </w:r>
            <w:r w:rsidRPr="00C312E6">
              <w:rPr>
                <w:noProof w:val="0"/>
                <w:webHidden/>
              </w:rPr>
            </w:r>
            <w:r w:rsidRPr="00C312E6">
              <w:rPr>
                <w:noProof w:val="0"/>
                <w:webHidden/>
              </w:rPr>
              <w:fldChar w:fldCharType="separate"/>
            </w:r>
            <w:r w:rsidRPr="00C312E6">
              <w:rPr>
                <w:noProof w:val="0"/>
                <w:webHidden/>
              </w:rPr>
              <w:t>12</w:t>
            </w:r>
            <w:r w:rsidRPr="00C312E6">
              <w:rPr>
                <w:noProof w:val="0"/>
                <w:webHidden/>
              </w:rPr>
              <w:fldChar w:fldCharType="end"/>
            </w:r>
          </w:hyperlink>
        </w:p>
        <w:p w14:paraId="18580490" w14:textId="3834A39F" w:rsidR="002A462A" w:rsidRPr="00C312E6" w:rsidRDefault="002A462A">
          <w:pPr>
            <w:pStyle w:val="TOC1"/>
            <w:rPr>
              <w:b w:val="0"/>
              <w:noProof w:val="0"/>
              <w:color w:val="auto"/>
              <w:kern w:val="2"/>
              <w:sz w:val="24"/>
              <w:szCs w:val="24"/>
              <w:lang/>
              <w14:ligatures w14:val="standardContextual"/>
            </w:rPr>
          </w:pPr>
          <w:hyperlink w:anchor="_Toc187070408" w:history="1">
            <w:r w:rsidRPr="00C312E6">
              <w:rPr>
                <w:rStyle w:val="Hyperlink"/>
                <w:noProof w:val="0"/>
              </w:rPr>
              <w:t>9.</w:t>
            </w:r>
            <w:r w:rsidRPr="00C312E6">
              <w:rPr>
                <w:b w:val="0"/>
                <w:noProof w:val="0"/>
                <w:color w:val="auto"/>
                <w:kern w:val="2"/>
                <w:sz w:val="24"/>
                <w:szCs w:val="24"/>
                <w:lang/>
                <w14:ligatures w14:val="standardContextual"/>
              </w:rPr>
              <w:tab/>
            </w:r>
            <w:r w:rsidRPr="00C312E6">
              <w:rPr>
                <w:rStyle w:val="Hyperlink"/>
                <w:noProof w:val="0"/>
              </w:rPr>
              <w:t>References</w:t>
            </w:r>
            <w:r w:rsidRPr="00C312E6">
              <w:rPr>
                <w:noProof w:val="0"/>
                <w:webHidden/>
              </w:rPr>
              <w:tab/>
            </w:r>
            <w:r w:rsidRPr="00C312E6">
              <w:rPr>
                <w:noProof w:val="0"/>
                <w:webHidden/>
              </w:rPr>
              <w:fldChar w:fldCharType="begin"/>
            </w:r>
            <w:r w:rsidRPr="00C312E6">
              <w:rPr>
                <w:noProof w:val="0"/>
                <w:webHidden/>
              </w:rPr>
              <w:instrText xml:space="preserve"> PAGEREF _Toc187070408 \h </w:instrText>
            </w:r>
            <w:r w:rsidRPr="00C312E6">
              <w:rPr>
                <w:noProof w:val="0"/>
                <w:webHidden/>
              </w:rPr>
            </w:r>
            <w:r w:rsidRPr="00C312E6">
              <w:rPr>
                <w:noProof w:val="0"/>
                <w:webHidden/>
              </w:rPr>
              <w:fldChar w:fldCharType="separate"/>
            </w:r>
            <w:r w:rsidRPr="00C312E6">
              <w:rPr>
                <w:noProof w:val="0"/>
                <w:webHidden/>
              </w:rPr>
              <w:t>13</w:t>
            </w:r>
            <w:r w:rsidRPr="00C312E6">
              <w:rPr>
                <w:noProof w:val="0"/>
                <w:webHidden/>
              </w:rPr>
              <w:fldChar w:fldCharType="end"/>
            </w:r>
          </w:hyperlink>
        </w:p>
        <w:p w14:paraId="03B3D8A4" w14:textId="4D5C0F99" w:rsidR="002A462A" w:rsidRPr="00C312E6" w:rsidRDefault="002A462A">
          <w:pPr>
            <w:pStyle w:val="TOC2"/>
            <w:tabs>
              <w:tab w:val="left" w:pos="1985"/>
            </w:tabs>
            <w:rPr>
              <w:rFonts w:eastAsiaTheme="minorEastAsia"/>
              <w:noProof w:val="0"/>
              <w:color w:val="auto"/>
              <w:kern w:val="2"/>
              <w:sz w:val="24"/>
              <w:szCs w:val="24"/>
              <w:lang/>
              <w14:ligatures w14:val="standardContextual"/>
            </w:rPr>
          </w:pPr>
          <w:hyperlink w:anchor="_Toc187070409" w:history="1">
            <w:r w:rsidRPr="00C312E6">
              <w:rPr>
                <w:rStyle w:val="Hyperlink"/>
                <w:noProof w:val="0"/>
              </w:rPr>
              <w:t>Bijlage 1</w:t>
            </w:r>
            <w:r w:rsidRPr="00C312E6">
              <w:rPr>
                <w:rFonts w:eastAsiaTheme="minorEastAsia"/>
                <w:noProof w:val="0"/>
                <w:color w:val="auto"/>
                <w:kern w:val="2"/>
                <w:sz w:val="24"/>
                <w:szCs w:val="24"/>
                <w:lang/>
                <w14:ligatures w14:val="standardContextual"/>
              </w:rPr>
              <w:tab/>
            </w:r>
            <w:r w:rsidRPr="00C312E6">
              <w:rPr>
                <w:rStyle w:val="Hyperlink"/>
                <w:noProof w:val="0"/>
              </w:rPr>
              <w:t>[Titel bijlage]</w:t>
            </w:r>
            <w:r w:rsidRPr="00C312E6">
              <w:rPr>
                <w:noProof w:val="0"/>
                <w:webHidden/>
              </w:rPr>
              <w:tab/>
            </w:r>
            <w:r w:rsidRPr="00C312E6">
              <w:rPr>
                <w:noProof w:val="0"/>
                <w:webHidden/>
              </w:rPr>
              <w:fldChar w:fldCharType="begin"/>
            </w:r>
            <w:r w:rsidRPr="00C312E6">
              <w:rPr>
                <w:noProof w:val="0"/>
                <w:webHidden/>
              </w:rPr>
              <w:instrText xml:space="preserve"> PAGEREF _Toc187070409 \h </w:instrText>
            </w:r>
            <w:r w:rsidRPr="00C312E6">
              <w:rPr>
                <w:noProof w:val="0"/>
                <w:webHidden/>
              </w:rPr>
            </w:r>
            <w:r w:rsidRPr="00C312E6">
              <w:rPr>
                <w:noProof w:val="0"/>
                <w:webHidden/>
              </w:rPr>
              <w:fldChar w:fldCharType="separate"/>
            </w:r>
            <w:r w:rsidRPr="00C312E6">
              <w:rPr>
                <w:noProof w:val="0"/>
                <w:webHidden/>
              </w:rPr>
              <w:t>15</w:t>
            </w:r>
            <w:r w:rsidRPr="00C312E6">
              <w:rPr>
                <w:noProof w:val="0"/>
                <w:webHidden/>
              </w:rPr>
              <w:fldChar w:fldCharType="end"/>
            </w:r>
          </w:hyperlink>
        </w:p>
        <w:p w14:paraId="611FBF3E" w14:textId="258AB444" w:rsidR="003A2C20" w:rsidRPr="00C312E6" w:rsidRDefault="003A2C20">
          <w:r w:rsidRPr="00C312E6">
            <w:rPr>
              <w:b/>
              <w:bCs/>
            </w:rPr>
            <w:fldChar w:fldCharType="end"/>
          </w:r>
        </w:p>
      </w:sdtContent>
    </w:sdt>
    <w:p w14:paraId="66B6AACD" w14:textId="43AE104D" w:rsidR="0028505A" w:rsidRPr="00C312E6" w:rsidRDefault="0028505A" w:rsidP="00A67EED">
      <w:pPr>
        <w:rPr>
          <w:rFonts w:eastAsiaTheme="minorEastAsia"/>
          <w:color w:val="003865" w:themeColor="text2"/>
          <w:sz w:val="20"/>
          <w:szCs w:val="22"/>
          <w:lang w:eastAsia="nl-NL"/>
        </w:rPr>
        <w:sectPr w:rsidR="0028505A" w:rsidRPr="00C312E6" w:rsidSect="00805839">
          <w:headerReference w:type="default" r:id="rId22"/>
          <w:footerReference w:type="default" r:id="rId23"/>
          <w:footerReference w:type="first" r:id="rId24"/>
          <w:pgSz w:w="11907" w:h="16840" w:code="9"/>
          <w:pgMar w:top="1417" w:right="1417" w:bottom="1417" w:left="1417" w:header="709" w:footer="709" w:gutter="0"/>
          <w:pgNumType w:start="0"/>
          <w:cols w:space="708"/>
          <w:titlePg/>
          <w:docGrid w:linePitch="360"/>
        </w:sectPr>
      </w:pPr>
    </w:p>
    <w:p w14:paraId="08C37642" w14:textId="0ECF59BE" w:rsidR="00891492" w:rsidRPr="00C312E6" w:rsidRDefault="003A2C20" w:rsidP="00891492">
      <w:pPr>
        <w:pStyle w:val="Heading1"/>
      </w:pPr>
      <w:bookmarkStart w:id="0" w:name="_Toc187070400"/>
      <w:r w:rsidRPr="00C312E6">
        <w:lastRenderedPageBreak/>
        <w:t>Terms</w:t>
      </w:r>
      <w:bookmarkEnd w:id="0"/>
    </w:p>
    <w:p w14:paraId="3415E68A" w14:textId="02F02D64" w:rsidR="003A2C20" w:rsidRPr="00C312E6" w:rsidRDefault="003A2C20" w:rsidP="003A2C20">
      <w:pPr>
        <w:pStyle w:val="Heading1"/>
      </w:pPr>
      <w:bookmarkStart w:id="1" w:name="_Toc187070401"/>
      <w:r w:rsidRPr="00C312E6">
        <w:lastRenderedPageBreak/>
        <w:t>Context</w:t>
      </w:r>
      <w:bookmarkEnd w:id="1"/>
    </w:p>
    <w:p w14:paraId="29F32194" w14:textId="63FFC1EC" w:rsidR="002A462A" w:rsidRPr="00C312E6" w:rsidRDefault="00796A4C" w:rsidP="00796A4C">
      <w:pPr>
        <w:pStyle w:val="Heading2"/>
      </w:pPr>
      <w:r w:rsidRPr="00C312E6">
        <w:t>Company</w:t>
      </w:r>
    </w:p>
    <w:p w14:paraId="7BD6B222" w14:textId="23E9D1C9" w:rsidR="00796A4C" w:rsidRPr="00C312E6" w:rsidRDefault="00796A4C" w:rsidP="00796A4C">
      <w:r w:rsidRPr="00C312E6">
        <w:t>Info Support</w:t>
      </w:r>
      <w:r w:rsidRPr="00C312E6">
        <w:t xml:space="preserve"> is </w:t>
      </w:r>
      <w:r w:rsidRPr="00C312E6">
        <w:t>a leading consultancy agency founded in 1986. Info Support provides consultancy services and custom-made software solutions to large, well-known companies such as OVPay, Albert Heijn, Jumbo, and Enexis. The company operates internationally, with over 800 employees across five companies. Info Support works across five key sectors: Agriculture &amp; Food, Finance, Healthcare &amp; Insurance, Industry, and Mobility &amp; Public. In addition to its consultancy and software development services, Info Support also focuses on training both internal and external personnel. The company offers certification training in seven fields and provides specialized minors for students, helping them gain expertise during their education</w:t>
      </w:r>
      <w:r w:rsidRPr="00C312E6">
        <w:t>.</w:t>
      </w:r>
    </w:p>
    <w:p w14:paraId="16273043" w14:textId="78733B26" w:rsidR="00796A4C" w:rsidRPr="00C312E6" w:rsidRDefault="00796A4C" w:rsidP="00796A4C">
      <w:r w:rsidRPr="00C312E6">
        <w:rPr>
          <w:color w:val="2B579A"/>
          <w:shd w:val="clear" w:color="auto" w:fill="E6E6E6"/>
        </w:rPr>
        <w:drawing>
          <wp:anchor distT="0" distB="0" distL="114300" distR="114300" simplePos="0" relativeHeight="251679744" behindDoc="0" locked="0" layoutInCell="1" allowOverlap="1" wp14:anchorId="77B12593" wp14:editId="3A874FF0">
            <wp:simplePos x="0" y="0"/>
            <wp:positionH relativeFrom="column">
              <wp:align>center</wp:align>
            </wp:positionH>
            <wp:positionV relativeFrom="paragraph">
              <wp:posOffset>3147</wp:posOffset>
            </wp:positionV>
            <wp:extent cx="5760000" cy="1983600"/>
            <wp:effectExtent l="0" t="0" r="0" b="0"/>
            <wp:wrapTopAndBottom/>
            <wp:docPr id="42476254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62549" name="Picture 1">
                      <a:extLst>
                        <a:ext uri="{C183D7F6-B498-43B3-948B-1728B52AA6E4}">
                          <adec:decorative xmlns:adec="http://schemas.microsoft.com/office/drawing/2017/decorative" val="1"/>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5760000" cy="1983600"/>
                    </a:xfrm>
                    <a:prstGeom prst="rect">
                      <a:avLst/>
                    </a:prstGeom>
                  </pic:spPr>
                </pic:pic>
              </a:graphicData>
            </a:graphic>
            <wp14:sizeRelH relativeFrom="margin">
              <wp14:pctWidth>0</wp14:pctWidth>
            </wp14:sizeRelH>
            <wp14:sizeRelV relativeFrom="margin">
              <wp14:pctHeight>0</wp14:pctHeight>
            </wp14:sizeRelV>
          </wp:anchor>
        </w:drawing>
      </w:r>
    </w:p>
    <w:p w14:paraId="2C008883" w14:textId="04CDC2F2" w:rsidR="00796A4C" w:rsidRPr="00C312E6" w:rsidRDefault="00796A4C" w:rsidP="00796A4C">
      <w:pPr>
        <w:pStyle w:val="Heading2"/>
      </w:pPr>
      <w:r w:rsidRPr="00C312E6">
        <w:t>Problem statement</w:t>
      </w:r>
    </w:p>
    <w:p w14:paraId="63523800" w14:textId="53DD8C31" w:rsidR="009F1DED" w:rsidRPr="00C312E6" w:rsidRDefault="0082321A" w:rsidP="009F1DED">
      <w:r w:rsidRPr="00C312E6">
        <w:t>D</w:t>
      </w:r>
      <w:r w:rsidR="009F1DED" w:rsidRPr="00C312E6">
        <w:t>evelopers often struggle with identifying and resolving errors in Azure DevOps CI/CD pipelines due to the lack of robust local validation tools for the YAML files defining these pipelines. Currently, the only method for validation is committing and testing changes directly in the Azure DevOps environment, which is time-consuming and disrupts workflow efficiency.</w:t>
      </w:r>
    </w:p>
    <w:p w14:paraId="4E725116" w14:textId="1EA9D255" w:rsidR="009F1DED" w:rsidRPr="00C312E6" w:rsidRDefault="009F1DED" w:rsidP="009F1DED">
      <w:r w:rsidRPr="00C312E6">
        <w:t>This absence of local validation creates repetitive and slow iterations, requiring developers to submit changes to version control, await feedback from CI runs, and address errors. The situation becomes even more challenging when pipelines incorporate multiple shared templates, each introducing unique parameters and considerations.</w:t>
      </w:r>
    </w:p>
    <w:p w14:paraId="4397F5B9" w14:textId="009BB296" w:rsidR="009F1DED" w:rsidRPr="00C312E6" w:rsidRDefault="009F1DED" w:rsidP="009F1DED">
      <w:r w:rsidRPr="00C312E6">
        <w:t>Common errors such as typos, missing or incorrect parameters, and misuse of variables exacerbate the problem. Each template can introduce its own variables, including nested ones, making the environment increasingly complex and unmanageable. Developers often face long wait times for CI jobs to run, slowing down even minor corrections, such as fixing a typo. This process</w:t>
      </w:r>
      <w:r w:rsidR="00334897" w:rsidRPr="00C312E6">
        <w:t xml:space="preserve">: </w:t>
      </w:r>
      <w:r w:rsidRPr="00C312E6">
        <w:t>saving the file, committing changes with a message, pushing to the repository, waiting for CI to pick up the changes, and running the pipeline to locate the error</w:t>
      </w:r>
      <w:r w:rsidR="00872A0B" w:rsidRPr="00C312E6">
        <w:t xml:space="preserve">; </w:t>
      </w:r>
      <w:r w:rsidRPr="00C312E6">
        <w:t>can take several minutes for each iteration. Consequently, trivial issues can result in significant delays</w:t>
      </w:r>
      <w:r w:rsidR="00F57DDD" w:rsidRPr="00C312E6">
        <w:t xml:space="preserve">, </w:t>
      </w:r>
      <w:r w:rsidRPr="00C312E6">
        <w:t>productivity losses</w:t>
      </w:r>
      <w:r w:rsidR="00F57DDD" w:rsidRPr="00C312E6">
        <w:t xml:space="preserve"> and developer frustration</w:t>
      </w:r>
      <w:r w:rsidRPr="00C312E6">
        <w:t>.</w:t>
      </w:r>
    </w:p>
    <w:p w14:paraId="74571484" w14:textId="77777777" w:rsidR="001465D3" w:rsidRPr="00C312E6" w:rsidRDefault="009F1DED" w:rsidP="001465D3">
      <w:r w:rsidRPr="00C312E6">
        <w:t>Improving this workflow with real-time, in-editor feedback would drastically reduce these inefficiencies</w:t>
      </w:r>
      <w:r w:rsidR="00F57DDD" w:rsidRPr="00C312E6">
        <w:t>,</w:t>
      </w:r>
      <w:r w:rsidRPr="00C312E6">
        <w:t xml:space="preserve"> enhance developer productivity</w:t>
      </w:r>
      <w:r w:rsidR="00F57DDD" w:rsidRPr="00C312E6">
        <w:t>, and reduce frustration</w:t>
      </w:r>
      <w:r w:rsidRPr="00C312E6">
        <w:t>.</w:t>
      </w:r>
    </w:p>
    <w:p w14:paraId="5D841DAE" w14:textId="77777777" w:rsidR="001465D3" w:rsidRPr="00C312E6" w:rsidRDefault="001465D3">
      <w:pPr>
        <w:spacing w:line="259" w:lineRule="auto"/>
      </w:pPr>
      <w:r w:rsidRPr="00C312E6">
        <w:br w:type="page"/>
      </w:r>
    </w:p>
    <w:p w14:paraId="7391B7EA" w14:textId="72A8BF13" w:rsidR="001465D3" w:rsidRPr="00C312E6" w:rsidRDefault="00365213" w:rsidP="001465D3">
      <w:pPr>
        <w:pStyle w:val="Heading2"/>
      </w:pPr>
      <w:bookmarkStart w:id="2" w:name="_Research"/>
      <w:bookmarkEnd w:id="2"/>
      <w:r w:rsidRPr="00C312E6">
        <w:lastRenderedPageBreak/>
        <w:t>Research</w:t>
      </w:r>
    </w:p>
    <w:p w14:paraId="099A5B82" w14:textId="77777777" w:rsidR="00E17062" w:rsidRPr="00C312E6" w:rsidRDefault="000D4FE4" w:rsidP="000D4FE4">
      <w:pPr>
        <w:rPr>
          <w:ins w:id="3" w:author="Microsoft Word" w:date="2025-01-08T07:40:00Z" w16du:dateUtc="2025-01-08T06:40:00Z"/>
        </w:rPr>
      </w:pPr>
      <w:r w:rsidRPr="00C312E6">
        <w:t>Throughout the assignment research will be conducted using the DOT framework. We primarily wish to</w:t>
      </w:r>
      <w:r w:rsidRPr="00C312E6">
        <w:t xml:space="preserve"> create a tool </w:t>
      </w:r>
      <w:ins w:id="4" w:author="Microsoft Word" w:date="2025-01-08T07:40:00Z" w16du:dateUtc="2025-01-08T06:40:00Z">
        <w:r w:rsidR="00936662" w:rsidRPr="00C312E6">
          <w:t xml:space="preserve">that will eliminate or reduce pain points. </w:t>
        </w:r>
      </w:ins>
    </w:p>
    <w:p w14:paraId="64C65DEF" w14:textId="7B1BC5B6" w:rsidR="00365213" w:rsidRPr="00C312E6" w:rsidRDefault="00936662" w:rsidP="00365213">
      <w:ins w:id="5" w:author="Microsoft Word" w:date="2025-01-08T07:40:00Z" w16du:dateUtc="2025-01-08T06:40:00Z">
        <w:r w:rsidRPr="00C312E6">
          <w:t>To manage the scope of the project we first need to</w:t>
        </w:r>
      </w:ins>
      <w:r w:rsidRPr="00C312E6">
        <w:t xml:space="preserve"> find out what the main p</w:t>
      </w:r>
      <w:r w:rsidR="00E17062" w:rsidRPr="00C312E6">
        <w:t xml:space="preserve">ain points </w:t>
      </w:r>
      <w:ins w:id="6" w:author="Microsoft Word" w:date="2025-01-08T07:40:00Z" w16du:dateUtc="2025-01-08T06:40:00Z">
        <w:r w:rsidR="00E17062" w:rsidRPr="00C312E6">
          <w:t xml:space="preserve">even </w:t>
        </w:r>
      </w:ins>
      <w:r w:rsidR="00E17062" w:rsidRPr="00C312E6">
        <w:t>are</w:t>
      </w:r>
      <w:ins w:id="7" w:author="Microsoft Word" w:date="2025-01-08T07:40:00Z" w16du:dateUtc="2025-01-08T06:40:00Z">
        <w:r w:rsidR="001D2033" w:rsidRPr="00C312E6">
          <w:t>,</w:t>
        </w:r>
      </w:ins>
      <w:r w:rsidR="00E17062" w:rsidRPr="00C312E6">
        <w:t xml:space="preserve"> </w:t>
      </w:r>
      <w:r w:rsidR="000D4FE4" w:rsidRPr="00C312E6">
        <w:t xml:space="preserve">in the development process of Azure pipelines, and how </w:t>
      </w:r>
      <w:ins w:id="8" w:author="Microsoft Word" w:date="2025-01-08T07:40:00Z" w16du:dateUtc="2025-01-08T06:40:00Z">
        <w:r w:rsidR="00E17062" w:rsidRPr="00C312E6">
          <w:t>they</w:t>
        </w:r>
      </w:ins>
      <w:r w:rsidR="00E17062" w:rsidRPr="00C312E6">
        <w:t xml:space="preserve"> </w:t>
      </w:r>
      <w:r w:rsidR="000D4FE4" w:rsidRPr="00C312E6">
        <w:t>can</w:t>
      </w:r>
      <w:r w:rsidR="00E17062" w:rsidRPr="00C312E6">
        <w:t xml:space="preserve"> </w:t>
      </w:r>
      <w:ins w:id="9" w:author="Microsoft Word" w:date="2025-01-08T07:40:00Z" w16du:dateUtc="2025-01-08T06:40:00Z">
        <w:r w:rsidR="00E17062" w:rsidRPr="00C312E6">
          <w:t xml:space="preserve">be </w:t>
        </w:r>
        <w:r w:rsidR="000D4FE4" w:rsidRPr="00C312E6">
          <w:t>alleviate</w:t>
        </w:r>
        <w:r w:rsidR="00E17062" w:rsidRPr="00C312E6">
          <w:t>d</w:t>
        </w:r>
        <w:r w:rsidR="000D4FE4" w:rsidRPr="00C312E6">
          <w:t xml:space="preserve"> </w:t>
        </w:r>
        <w:r w:rsidR="00E17062" w:rsidRPr="00C312E6">
          <w:t>by</w:t>
        </w:r>
      </w:ins>
      <w:r w:rsidR="00E17062" w:rsidRPr="00C312E6">
        <w:t xml:space="preserve"> </w:t>
      </w:r>
      <w:r w:rsidR="000D4FE4" w:rsidRPr="00C312E6">
        <w:t>using static analysis. In other words, how can we best alleviate frustration without running the pipeline.</w:t>
      </w:r>
    </w:p>
    <w:p w14:paraId="0D81B2AF" w14:textId="77777777" w:rsidR="00C61995" w:rsidRPr="00C312E6" w:rsidRDefault="00C61995" w:rsidP="00C61995">
      <w:r w:rsidRPr="00C312E6">
        <w:t>The main question for the project will be:</w:t>
      </w:r>
    </w:p>
    <w:p w14:paraId="43B0951A" w14:textId="41A43DBB" w:rsidR="00C61995" w:rsidRPr="00C312E6" w:rsidRDefault="00C61995" w:rsidP="00C61995">
      <w:pPr>
        <w:pStyle w:val="Quote"/>
        <w:rPr>
          <w:b/>
          <w:bCs/>
        </w:rPr>
      </w:pPr>
      <w:r w:rsidRPr="00C312E6">
        <w:rPr>
          <w:b/>
          <w:bCs/>
        </w:rPr>
        <w:t xml:space="preserve">How can </w:t>
      </w:r>
      <w:commentRangeStart w:id="10"/>
      <w:r w:rsidRPr="00C312E6">
        <w:rPr>
          <w:b/>
          <w:bCs/>
        </w:rPr>
        <w:t>static analysis</w:t>
      </w:r>
      <w:commentRangeEnd w:id="10"/>
      <w:r w:rsidRPr="00C312E6">
        <w:rPr>
          <w:rStyle w:val="CommentReference"/>
        </w:rPr>
        <w:commentReference w:id="10"/>
      </w:r>
      <w:r w:rsidRPr="00C312E6">
        <w:rPr>
          <w:b/>
          <w:bCs/>
        </w:rPr>
        <w:t xml:space="preserve"> be applied locally to Azure DevOps pipeline files to maximize mistake prevention before pipeline execution?</w:t>
      </w:r>
    </w:p>
    <w:p w14:paraId="7B87770C" w14:textId="77777777" w:rsidR="00E9667D" w:rsidRPr="00C312E6" w:rsidRDefault="00E9667D" w:rsidP="00E9667D">
      <w:r w:rsidRPr="00C312E6">
        <w:t>From this question stem the following sub-questions:</w:t>
      </w:r>
    </w:p>
    <w:p w14:paraId="16EF12F4" w14:textId="77777777" w:rsidR="00E9667D" w:rsidRPr="00C312E6" w:rsidRDefault="00E9667D" w:rsidP="00E9667D">
      <w:pPr>
        <w:pStyle w:val="ListParagraph"/>
        <w:numPr>
          <w:ilvl w:val="0"/>
          <w:numId w:val="32"/>
        </w:numPr>
      </w:pPr>
      <w:r w:rsidRPr="00C312E6">
        <w:t>How do Azure DevOps pipeline files function, what are their key components and what are the processes that result in their execution?</w:t>
      </w:r>
      <w:commentRangeStart w:id="12"/>
      <w:commentRangeEnd w:id="12"/>
      <w:r w:rsidRPr="00C312E6">
        <w:rPr>
          <w:rStyle w:val="CommentReference"/>
        </w:rPr>
        <w:commentReference w:id="12"/>
      </w:r>
      <w:r w:rsidRPr="00C312E6">
        <w:t xml:space="preserve"> (</w:t>
      </w:r>
      <w:r w:rsidRPr="00C312E6">
        <w:rPr>
          <w:color w:val="2B579A"/>
          <w:shd w:val="clear" w:color="auto" w:fill="E6E6E6"/>
        </w:rPr>
        <w:drawing>
          <wp:inline distT="0" distB="0" distL="0" distR="0" wp14:anchorId="50CD95DD" wp14:editId="79FB19B8">
            <wp:extent cx="97200" cy="93600"/>
            <wp:effectExtent l="0" t="0" r="0" b="1905"/>
            <wp:docPr id="736646533" name="Picture 9" descr="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7200" cy="93600"/>
                    </a:xfrm>
                    <a:prstGeom prst="rect">
                      <a:avLst/>
                    </a:prstGeom>
                    <a:noFill/>
                    <a:ln>
                      <a:noFill/>
                    </a:ln>
                  </pic:spPr>
                </pic:pic>
              </a:graphicData>
            </a:graphic>
          </wp:inline>
        </w:drawing>
      </w:r>
      <w:r w:rsidRPr="00C312E6">
        <w:t xml:space="preserve"> </w:t>
      </w:r>
      <w:hyperlink r:id="rId31" w:history="1">
        <w:r w:rsidRPr="00C312E6">
          <w:rPr>
            <w:rStyle w:val="Hyperlink"/>
          </w:rPr>
          <w:t>Literature study</w:t>
        </w:r>
      </w:hyperlink>
      <w:r w:rsidRPr="00C312E6">
        <w:t>)</w:t>
      </w:r>
    </w:p>
    <w:p w14:paraId="6CB6DD66" w14:textId="77777777" w:rsidR="00E9667D" w:rsidRPr="00C312E6" w:rsidRDefault="00E9667D" w:rsidP="00E9667D">
      <w:pPr>
        <w:pStyle w:val="ListParagraph"/>
        <w:numPr>
          <w:ilvl w:val="1"/>
          <w:numId w:val="32"/>
        </w:numPr>
      </w:pPr>
      <w:r w:rsidRPr="00C312E6">
        <w:t>Dive through the Azure DevOps official documentation to understand the syntax and features available.</w:t>
      </w:r>
    </w:p>
    <w:p w14:paraId="5EA32788" w14:textId="77777777" w:rsidR="00595276" w:rsidRPr="00C312E6" w:rsidRDefault="00E9667D" w:rsidP="00595276">
      <w:pPr>
        <w:pStyle w:val="ListParagraph"/>
        <w:numPr>
          <w:ilvl w:val="1"/>
          <w:numId w:val="32"/>
        </w:numPr>
      </w:pPr>
      <w:r w:rsidRPr="00C312E6">
        <w:t>Explore how Azure DevOps parses and executes pipeline YAML files.</w:t>
      </w:r>
    </w:p>
    <w:p w14:paraId="6606EA46" w14:textId="373A9CEE" w:rsidR="00E9667D" w:rsidRPr="00C312E6" w:rsidRDefault="00E9667D" w:rsidP="00595276">
      <w:pPr>
        <w:ind w:left="360"/>
      </w:pPr>
      <w:r w:rsidRPr="00C312E6">
        <w:rPr>
          <w:b/>
          <w:bCs/>
        </w:rPr>
        <w:t>Outcome:</w:t>
      </w:r>
      <w:r w:rsidRPr="00C312E6">
        <w:t xml:space="preserve"> Flowcharts or diagrams to visually represent the execution flow of a pipeline.</w:t>
      </w:r>
    </w:p>
    <w:p w14:paraId="18568D09" w14:textId="33044E36" w:rsidR="00902718" w:rsidRPr="00C312E6" w:rsidRDefault="009D3255" w:rsidP="00301094">
      <w:pPr>
        <w:rPr>
          <w:rStyle w:val="SubtleEmphasis"/>
        </w:rPr>
      </w:pPr>
      <w:r w:rsidRPr="00C312E6">
        <w:rPr>
          <w:rStyle w:val="SubtleEmphasis"/>
        </w:rPr>
        <w:t>Initially this research was to be conducted before starting the development of the project, however this did not fit the agile methodology chosen for the project. Instead this research was conducted as required by the particular feature that was being worked on.</w:t>
      </w:r>
    </w:p>
    <w:p w14:paraId="35F91A3F" w14:textId="77777777" w:rsidR="00E9667D" w:rsidRPr="00C312E6" w:rsidRDefault="00E9667D" w:rsidP="00E9667D">
      <w:pPr>
        <w:pStyle w:val="ListParagraph"/>
        <w:numPr>
          <w:ilvl w:val="0"/>
          <w:numId w:val="32"/>
        </w:numPr>
        <w:spacing w:before="240"/>
      </w:pPr>
      <w:commentRangeStart w:id="13"/>
      <w:commentRangeStart w:id="14"/>
      <w:r w:rsidRPr="00C312E6">
        <w:t>What are the common mistakes and errors occurring in Azure DevOps pipelines, and how can they be identified? (</w:t>
      </w:r>
      <w:r w:rsidRPr="00C312E6">
        <w:rPr>
          <w:color w:val="2B579A"/>
          <w:shd w:val="clear" w:color="auto" w:fill="E6E6E6"/>
        </w:rPr>
        <w:drawing>
          <wp:inline distT="0" distB="0" distL="0" distR="0" wp14:anchorId="3116B143" wp14:editId="4E9B3646">
            <wp:extent cx="97200" cy="97200"/>
            <wp:effectExtent l="0" t="0" r="0" b="0"/>
            <wp:docPr id="694432866" name="Picture 8" descr="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el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7200" cy="97200"/>
                    </a:xfrm>
                    <a:prstGeom prst="rect">
                      <a:avLst/>
                    </a:prstGeom>
                    <a:noFill/>
                    <a:ln>
                      <a:noFill/>
                    </a:ln>
                  </pic:spPr>
                </pic:pic>
              </a:graphicData>
            </a:graphic>
          </wp:inline>
        </w:drawing>
      </w:r>
      <w:hyperlink r:id="rId33" w:history="1">
        <w:r w:rsidRPr="00C312E6">
          <w:rPr>
            <w:rStyle w:val="Hyperlink"/>
          </w:rPr>
          <w:t xml:space="preserve"> Problem analysis</w:t>
        </w:r>
      </w:hyperlink>
      <w:r w:rsidRPr="00C312E6">
        <w:t xml:space="preserve">, </w:t>
      </w:r>
      <w:r w:rsidRPr="00C312E6">
        <w:rPr>
          <w:color w:val="2B579A"/>
          <w:shd w:val="clear" w:color="auto" w:fill="E6E6E6"/>
        </w:rPr>
        <w:drawing>
          <wp:inline distT="0" distB="0" distL="0" distR="0" wp14:anchorId="337DFA97" wp14:editId="0303408F">
            <wp:extent cx="93600" cy="93600"/>
            <wp:effectExtent l="0" t="0" r="1905" b="1905"/>
            <wp:docPr id="551865564" name="Picture 11" descr="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ork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600" cy="93600"/>
                    </a:xfrm>
                    <a:prstGeom prst="rect">
                      <a:avLst/>
                    </a:prstGeom>
                    <a:noFill/>
                    <a:ln>
                      <a:noFill/>
                    </a:ln>
                  </pic:spPr>
                </pic:pic>
              </a:graphicData>
            </a:graphic>
          </wp:inline>
        </w:drawing>
      </w:r>
      <w:r w:rsidRPr="00C312E6">
        <w:t xml:space="preserve"> </w:t>
      </w:r>
      <w:hyperlink r:id="rId35" w:history="1">
        <w:r w:rsidRPr="00C312E6">
          <w:rPr>
            <w:rStyle w:val="Hyperlink"/>
          </w:rPr>
          <w:t>Root cause analysis</w:t>
        </w:r>
      </w:hyperlink>
      <w:r w:rsidRPr="00C312E6">
        <w:t>)</w:t>
      </w:r>
    </w:p>
    <w:p w14:paraId="3070C019" w14:textId="77777777" w:rsidR="00E9667D" w:rsidRPr="00C312E6" w:rsidRDefault="00E9667D" w:rsidP="00E9667D">
      <w:pPr>
        <w:pStyle w:val="ListParagraph"/>
        <w:numPr>
          <w:ilvl w:val="1"/>
          <w:numId w:val="32"/>
        </w:numPr>
        <w:rPr>
          <w:b/>
        </w:rPr>
      </w:pPr>
      <w:r w:rsidRPr="00C312E6">
        <w:t>Gather internal documentation, incident reports, and feedback from developers at Info Support or external to identify common errors.</w:t>
      </w:r>
    </w:p>
    <w:p w14:paraId="7086576B" w14:textId="77777777" w:rsidR="00E9667D" w:rsidRPr="00C312E6" w:rsidRDefault="00E9667D" w:rsidP="00E9667D">
      <w:pPr>
        <w:pStyle w:val="ListParagraph"/>
        <w:numPr>
          <w:ilvl w:val="1"/>
          <w:numId w:val="32"/>
        </w:numPr>
      </w:pPr>
      <w:r w:rsidRPr="00C312E6">
        <w:t>Analyse patterns of mistakes.</w:t>
      </w:r>
    </w:p>
    <w:p w14:paraId="6CD4A9FE" w14:textId="77777777" w:rsidR="00E9667D" w:rsidRPr="00C312E6" w:rsidRDefault="00E9667D" w:rsidP="00E9667D">
      <w:pPr>
        <w:ind w:left="283"/>
      </w:pPr>
      <w:r w:rsidRPr="00C312E6">
        <w:rPr>
          <w:b/>
          <w:bCs/>
        </w:rPr>
        <w:t>Outcome:</w:t>
      </w:r>
      <w:r w:rsidRPr="00C312E6">
        <w:t xml:space="preserve"> A </w:t>
      </w:r>
      <w:commentRangeStart w:id="15"/>
      <w:r w:rsidRPr="00C312E6">
        <w:t>list of errors, ranked by the impact they would have if resolved. The impact would be informed by the frequency of the error among frequent developers. This list will inform the next stages of development.</w:t>
      </w:r>
      <w:commentRangeEnd w:id="13"/>
      <w:r w:rsidRPr="00C312E6">
        <w:rPr>
          <w:rStyle w:val="CommentReference"/>
        </w:rPr>
        <w:commentReference w:id="13"/>
      </w:r>
      <w:commentRangeEnd w:id="14"/>
      <w:r w:rsidRPr="00C312E6">
        <w:rPr>
          <w:rStyle w:val="CommentReference"/>
        </w:rPr>
        <w:commentReference w:id="14"/>
      </w:r>
      <w:commentRangeEnd w:id="15"/>
      <w:r w:rsidRPr="00C312E6">
        <w:rPr>
          <w:rStyle w:val="CommentReference"/>
        </w:rPr>
        <w:commentReference w:id="15"/>
      </w:r>
    </w:p>
    <w:p w14:paraId="79A29A41" w14:textId="27361AF9" w:rsidR="00902718" w:rsidRPr="00C312E6" w:rsidRDefault="00592510" w:rsidP="00301094">
      <w:pPr>
        <w:rPr>
          <w:rStyle w:val="SubtleEmphasis"/>
        </w:rPr>
      </w:pPr>
      <w:r w:rsidRPr="00C312E6">
        <w:rPr>
          <w:rStyle w:val="SubtleEmphasis"/>
        </w:rPr>
        <w:t xml:space="preserve">This </w:t>
      </w:r>
      <w:r w:rsidR="000F6F2F" w:rsidRPr="00C312E6">
        <w:rPr>
          <w:rStyle w:val="SubtleEmphasis"/>
        </w:rPr>
        <w:t xml:space="preserve">research went beyond providing a list of errors and </w:t>
      </w:r>
      <w:r w:rsidR="00C61D24" w:rsidRPr="00C312E6">
        <w:rPr>
          <w:rStyle w:val="SubtleEmphasis"/>
        </w:rPr>
        <w:t xml:space="preserve">assembled a </w:t>
      </w:r>
      <w:r w:rsidR="003036C2" w:rsidRPr="00C312E6">
        <w:rPr>
          <w:rStyle w:val="SubtleEmphasis"/>
        </w:rPr>
        <w:t>comprehensive</w:t>
      </w:r>
      <w:r w:rsidR="00FC3C04" w:rsidRPr="00C312E6">
        <w:rPr>
          <w:rStyle w:val="SubtleEmphasis"/>
        </w:rPr>
        <w:t xml:space="preserve"> set of recommendations along with their impact.</w:t>
      </w:r>
    </w:p>
    <w:p w14:paraId="358A5482" w14:textId="3CC97F2E" w:rsidR="00E9667D" w:rsidRPr="00C312E6" w:rsidRDefault="00E9667D" w:rsidP="00E9667D">
      <w:pPr>
        <w:pStyle w:val="ListParagraph"/>
        <w:numPr>
          <w:ilvl w:val="0"/>
          <w:numId w:val="32"/>
        </w:numPr>
      </w:pPr>
      <w:r w:rsidRPr="00C312E6">
        <w:t>Which static analysis techniques and tools are best suited for detecting mistakes in Azure DevOps pipelines? (</w:t>
      </w:r>
      <w:r w:rsidRPr="00C312E6">
        <w:rPr>
          <w:color w:val="2B579A"/>
          <w:shd w:val="clear" w:color="auto" w:fill="E6E6E6"/>
        </w:rPr>
        <w:drawing>
          <wp:inline distT="0" distB="0" distL="0" distR="0" wp14:anchorId="2ED06F4A" wp14:editId="0D4A2C5A">
            <wp:extent cx="97200" cy="93600"/>
            <wp:effectExtent l="0" t="0" r="0" b="1905"/>
            <wp:docPr id="1744118747" name="Picture 9" descr="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7200" cy="93600"/>
                    </a:xfrm>
                    <a:prstGeom prst="rect">
                      <a:avLst/>
                    </a:prstGeom>
                    <a:noFill/>
                    <a:ln>
                      <a:noFill/>
                    </a:ln>
                  </pic:spPr>
                </pic:pic>
              </a:graphicData>
            </a:graphic>
          </wp:inline>
        </w:drawing>
      </w:r>
      <w:r w:rsidRPr="00C312E6">
        <w:t xml:space="preserve"> </w:t>
      </w:r>
      <w:hyperlink r:id="rId36" w:history="1">
        <w:r w:rsidRPr="00C312E6">
          <w:rPr>
            <w:rStyle w:val="Hyperlink"/>
          </w:rPr>
          <w:t>Available product analysis</w:t>
        </w:r>
      </w:hyperlink>
      <w:r w:rsidR="005F0D83" w:rsidRPr="00C312E6">
        <w:rPr>
          <w:rStyle w:val="Hyperlink"/>
        </w:rPr>
        <w:t>;</w:t>
      </w:r>
      <w:r w:rsidR="00EC1C65" w:rsidRPr="00C312E6">
        <w:rPr>
          <w:rStyle w:val="Hyperlink"/>
        </w:rPr>
        <w:t xml:space="preserve"> </w:t>
      </w:r>
      <w:hyperlink r:id="rId37" w:history="1">
        <w:r w:rsidR="00152836" w:rsidRPr="00C312E6">
          <w:rPr>
            <w:rStyle w:val="Hyperlink"/>
          </w:rPr>
          <w:t>Choosing fitting technology</w:t>
        </w:r>
      </w:hyperlink>
      <w:r w:rsidRPr="00C312E6">
        <w:t>)</w:t>
      </w:r>
    </w:p>
    <w:p w14:paraId="16D8D3F9" w14:textId="77777777" w:rsidR="00E9667D" w:rsidRPr="00C312E6" w:rsidRDefault="00E9667D" w:rsidP="00E9667D">
      <w:pPr>
        <w:pStyle w:val="ListParagraph"/>
        <w:numPr>
          <w:ilvl w:val="1"/>
          <w:numId w:val="32"/>
        </w:numPr>
        <w:spacing w:before="240"/>
      </w:pPr>
      <w:r w:rsidRPr="00C312E6">
        <w:t>Evaluate existing static analysis tools, techniques, and methods (e.g., linters, syntax checkers)</w:t>
      </w:r>
    </w:p>
    <w:p w14:paraId="1748BBA5" w14:textId="77777777" w:rsidR="00E9667D" w:rsidRPr="00C312E6" w:rsidRDefault="00E9667D" w:rsidP="00E9667D">
      <w:pPr>
        <w:pStyle w:val="ListParagraph"/>
        <w:numPr>
          <w:ilvl w:val="1"/>
          <w:numId w:val="32"/>
        </w:numPr>
        <w:spacing w:before="240"/>
      </w:pPr>
      <w:r w:rsidRPr="00C312E6">
        <w:t>Assess the feasibility of incorporating or adapting these techniques into the tool being developed.</w:t>
      </w:r>
    </w:p>
    <w:p w14:paraId="5C5367A8" w14:textId="77777777" w:rsidR="00E9667D" w:rsidRPr="00C312E6" w:rsidRDefault="00E9667D" w:rsidP="00E9667D">
      <w:pPr>
        <w:ind w:left="283"/>
      </w:pPr>
      <w:r w:rsidRPr="00C312E6">
        <w:rPr>
          <w:b/>
          <w:bCs/>
        </w:rPr>
        <w:t>Outcome:</w:t>
      </w:r>
      <w:r w:rsidRPr="00C312E6">
        <w:t xml:space="preserve"> A clear decision on which analysis techniques will be used and what custom rules need to be implemented.</w:t>
      </w:r>
    </w:p>
    <w:p w14:paraId="7C5F4927" w14:textId="30EEE03C" w:rsidR="00226FA3" w:rsidRPr="00C312E6" w:rsidRDefault="001448D6" w:rsidP="00070BBE">
      <w:pPr>
        <w:rPr>
          <w:rStyle w:val="SubtleEmphasis"/>
        </w:rPr>
      </w:pPr>
      <w:r w:rsidRPr="00C312E6">
        <w:rPr>
          <w:rStyle w:val="SubtleEmphasis"/>
        </w:rPr>
        <w:t>As opposed to writing a single research document</w:t>
      </w:r>
      <w:r w:rsidR="00CB7DD3" w:rsidRPr="00C312E6">
        <w:rPr>
          <w:rStyle w:val="SubtleEmphasis"/>
        </w:rPr>
        <w:t xml:space="preserve">, </w:t>
      </w:r>
      <w:r w:rsidR="00847F87" w:rsidRPr="00C312E6">
        <w:rPr>
          <w:rStyle w:val="SubtleEmphasis"/>
        </w:rPr>
        <w:t>separate ADR’s were written as new techniques or technologies were introduced in the project.</w:t>
      </w:r>
    </w:p>
    <w:p w14:paraId="571D3024" w14:textId="77777777" w:rsidR="00226FA3" w:rsidRPr="00C312E6" w:rsidRDefault="00226FA3">
      <w:pPr>
        <w:spacing w:line="259" w:lineRule="auto"/>
        <w:rPr>
          <w:color w:val="595959" w:themeColor="text1" w:themeTint="A6"/>
        </w:rPr>
      </w:pPr>
      <w:r w:rsidRPr="00C312E6">
        <w:rPr>
          <w:color w:val="595959" w:themeColor="text1" w:themeTint="A6"/>
        </w:rPr>
        <w:br w:type="page"/>
      </w:r>
    </w:p>
    <w:p w14:paraId="06BC7326" w14:textId="77777777" w:rsidR="00E9667D" w:rsidRPr="00C312E6" w:rsidRDefault="00E9667D" w:rsidP="00E9667D">
      <w:pPr>
        <w:pStyle w:val="ListParagraph"/>
        <w:numPr>
          <w:ilvl w:val="0"/>
          <w:numId w:val="32"/>
        </w:numPr>
        <w:rPr>
          <w:rFonts w:ascii="Arial" w:hAnsi="Arial" w:cs="Arial"/>
          <w:color w:val="11142C"/>
        </w:rPr>
      </w:pPr>
      <w:r w:rsidRPr="00C312E6">
        <w:lastRenderedPageBreak/>
        <w:t>How can a static analysis tool be developed to integrate into development workflows while ensuring high performance and compliance with internal guidelines? (</w:t>
      </w:r>
      <w:r w:rsidRPr="00C312E6">
        <w:rPr>
          <w:color w:val="2B579A"/>
          <w:shd w:val="clear" w:color="auto" w:fill="E6E6E6"/>
        </w:rPr>
        <w:drawing>
          <wp:inline distT="0" distB="0" distL="0" distR="0" wp14:anchorId="7194213B" wp14:editId="5ACBB889">
            <wp:extent cx="93600" cy="93600"/>
            <wp:effectExtent l="0" t="0" r="1905" b="1905"/>
            <wp:docPr id="1534108472" name="Picture 11" descr="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ork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600" cy="93600"/>
                    </a:xfrm>
                    <a:prstGeom prst="rect">
                      <a:avLst/>
                    </a:prstGeom>
                    <a:noFill/>
                    <a:ln>
                      <a:noFill/>
                    </a:ln>
                  </pic:spPr>
                </pic:pic>
              </a:graphicData>
            </a:graphic>
          </wp:inline>
        </w:drawing>
      </w:r>
      <w:r w:rsidRPr="00C312E6">
        <w:t xml:space="preserve"> </w:t>
      </w:r>
      <w:hyperlink r:id="rId38" w:history="1">
        <w:r w:rsidRPr="00C312E6">
          <w:rPr>
            <w:rStyle w:val="Hyperlink"/>
          </w:rPr>
          <w:t>Prototyping</w:t>
        </w:r>
      </w:hyperlink>
      <w:r w:rsidRPr="00C312E6">
        <w:t xml:space="preserve">, </w:t>
      </w:r>
      <w:r w:rsidRPr="00C312E6">
        <w:rPr>
          <w:color w:val="2B579A"/>
          <w:shd w:val="clear" w:color="auto" w:fill="E6E6E6"/>
        </w:rPr>
        <w:drawing>
          <wp:inline distT="0" distB="0" distL="0" distR="0" wp14:anchorId="54735362" wp14:editId="6752BADB">
            <wp:extent cx="93600" cy="97200"/>
            <wp:effectExtent l="0" t="0" r="1905" b="0"/>
            <wp:docPr id="1494839627" name="Picture 10" descr="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3600" cy="97200"/>
                    </a:xfrm>
                    <a:prstGeom prst="rect">
                      <a:avLst/>
                    </a:prstGeom>
                    <a:noFill/>
                    <a:ln>
                      <a:noFill/>
                    </a:ln>
                  </pic:spPr>
                </pic:pic>
              </a:graphicData>
            </a:graphic>
          </wp:inline>
        </w:drawing>
      </w:r>
      <w:r w:rsidRPr="00C312E6">
        <w:t xml:space="preserve"> </w:t>
      </w:r>
      <w:hyperlink r:id="rId40" w:history="1">
        <w:r w:rsidRPr="00C312E6">
          <w:rPr>
            <w:rStyle w:val="Hyperlink"/>
            <w:rFonts w:ascii="Arial" w:hAnsi="Arial" w:cs="Arial"/>
          </w:rPr>
          <w:t>Non-functional test</w:t>
        </w:r>
      </w:hyperlink>
      <w:r w:rsidRPr="00C312E6">
        <w:rPr>
          <w:rFonts w:ascii="Arial" w:hAnsi="Arial" w:cs="Arial"/>
          <w:color w:val="11142C"/>
        </w:rPr>
        <w:t xml:space="preserve">, </w:t>
      </w:r>
      <w:r w:rsidRPr="00C312E6">
        <w:rPr>
          <w:color w:val="2B579A"/>
          <w:shd w:val="clear" w:color="auto" w:fill="E6E6E6"/>
        </w:rPr>
        <w:drawing>
          <wp:inline distT="0" distB="0" distL="0" distR="0" wp14:anchorId="6BD73EBE" wp14:editId="3B8F0166">
            <wp:extent cx="93600" cy="97200"/>
            <wp:effectExtent l="0" t="0" r="1905" b="0"/>
            <wp:docPr id="1428280104" name="Picture 10" descr="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3600" cy="97200"/>
                    </a:xfrm>
                    <a:prstGeom prst="rect">
                      <a:avLst/>
                    </a:prstGeom>
                    <a:noFill/>
                    <a:ln>
                      <a:noFill/>
                    </a:ln>
                  </pic:spPr>
                </pic:pic>
              </a:graphicData>
            </a:graphic>
          </wp:inline>
        </w:drawing>
      </w:r>
      <w:hyperlink r:id="rId41" w:history="1">
        <w:r w:rsidRPr="00C312E6">
          <w:rPr>
            <w:rStyle w:val="Hyperlink"/>
            <w:rFonts w:ascii="Arial" w:hAnsi="Arial" w:cs="Arial"/>
          </w:rPr>
          <w:t>Unit test</w:t>
        </w:r>
      </w:hyperlink>
      <w:r w:rsidRPr="00C312E6">
        <w:rPr>
          <w:rFonts w:ascii="Arial" w:hAnsi="Arial" w:cs="Arial"/>
          <w:color w:val="11142C"/>
        </w:rPr>
        <w:t xml:space="preserve">, </w:t>
      </w:r>
      <w:r w:rsidRPr="00C312E6">
        <w:rPr>
          <w:color w:val="2B579A"/>
          <w:shd w:val="clear" w:color="auto" w:fill="E6E6E6"/>
        </w:rPr>
        <w:drawing>
          <wp:inline distT="0" distB="0" distL="0" distR="0" wp14:anchorId="783581FD" wp14:editId="37C8C23E">
            <wp:extent cx="93600" cy="93600"/>
            <wp:effectExtent l="0" t="0" r="1905" b="1905"/>
            <wp:docPr id="677424900" name="Picture 12" descr="show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howroo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3600" cy="93600"/>
                    </a:xfrm>
                    <a:prstGeom prst="rect">
                      <a:avLst/>
                    </a:prstGeom>
                    <a:noFill/>
                    <a:ln>
                      <a:noFill/>
                    </a:ln>
                  </pic:spPr>
                </pic:pic>
              </a:graphicData>
            </a:graphic>
          </wp:inline>
        </w:drawing>
      </w:r>
      <w:r w:rsidRPr="00C312E6">
        <w:rPr>
          <w:rFonts w:ascii="Arial" w:hAnsi="Arial" w:cs="Arial"/>
          <w:color w:val="11142C"/>
        </w:rPr>
        <w:t xml:space="preserve"> </w:t>
      </w:r>
      <w:hyperlink r:id="rId43" w:history="1">
        <w:r w:rsidRPr="00C312E6">
          <w:rPr>
            <w:rStyle w:val="Hyperlink"/>
            <w:rFonts w:ascii="Arial" w:hAnsi="Arial" w:cs="Arial"/>
          </w:rPr>
          <w:t>Product Review</w:t>
        </w:r>
      </w:hyperlink>
      <w:r w:rsidRPr="00C312E6">
        <w:t>)</w:t>
      </w:r>
    </w:p>
    <w:p w14:paraId="069A277D" w14:textId="77777777" w:rsidR="00E9667D" w:rsidRPr="00C312E6" w:rsidRDefault="00E9667D" w:rsidP="00E9667D">
      <w:pPr>
        <w:pStyle w:val="ListParagraph"/>
        <w:numPr>
          <w:ilvl w:val="1"/>
          <w:numId w:val="31"/>
        </w:numPr>
      </w:pPr>
      <w:r w:rsidRPr="00C312E6">
        <w:t>Develop the prototype of the static analysis tool, incorporating selected techniques and custom validation rules.</w:t>
      </w:r>
    </w:p>
    <w:p w14:paraId="62E9A01A" w14:textId="77777777" w:rsidR="00E9667D" w:rsidRPr="00C312E6" w:rsidRDefault="00E9667D" w:rsidP="00E9667D">
      <w:pPr>
        <w:pStyle w:val="ListParagraph"/>
        <w:numPr>
          <w:ilvl w:val="1"/>
          <w:numId w:val="31"/>
        </w:numPr>
      </w:pPr>
      <w:r w:rsidRPr="00C312E6">
        <w:t>Ensure the tool integrates well into existing toolchains and adheres to company guidelines.</w:t>
      </w:r>
    </w:p>
    <w:p w14:paraId="37B00067" w14:textId="77777777" w:rsidR="00E9667D" w:rsidRPr="00C312E6" w:rsidRDefault="00E9667D" w:rsidP="00E9667D">
      <w:pPr>
        <w:pStyle w:val="ListParagraph"/>
        <w:numPr>
          <w:ilvl w:val="1"/>
          <w:numId w:val="31"/>
        </w:numPr>
      </w:pPr>
      <w:r w:rsidRPr="00C312E6">
        <w:t xml:space="preserve">Keep </w:t>
      </w:r>
      <w:commentRangeStart w:id="16"/>
      <w:commentRangeStart w:id="17"/>
      <w:commentRangeStart w:id="18"/>
      <w:r w:rsidRPr="00C312E6">
        <w:t>performance in mind, as to aim for below 1 second validation.</w:t>
      </w:r>
      <w:commentRangeEnd w:id="16"/>
      <w:r w:rsidRPr="00C312E6">
        <w:rPr>
          <w:rStyle w:val="CommentReference"/>
        </w:rPr>
        <w:commentReference w:id="16"/>
      </w:r>
      <w:commentRangeEnd w:id="17"/>
      <w:r w:rsidRPr="00C312E6">
        <w:rPr>
          <w:rStyle w:val="CommentReference"/>
        </w:rPr>
        <w:commentReference w:id="17"/>
      </w:r>
      <w:commentRangeEnd w:id="18"/>
      <w:r w:rsidRPr="00C312E6">
        <w:rPr>
          <w:rStyle w:val="CommentReference"/>
        </w:rPr>
        <w:commentReference w:id="18"/>
      </w:r>
    </w:p>
    <w:p w14:paraId="31DDF3E0" w14:textId="45ABCE19" w:rsidR="001465D3" w:rsidRPr="00C312E6" w:rsidRDefault="00E9667D" w:rsidP="00A861D5">
      <w:pPr>
        <w:ind w:left="283"/>
      </w:pPr>
      <w:r w:rsidRPr="00C312E6">
        <w:rPr>
          <w:b/>
          <w:bCs/>
        </w:rPr>
        <w:t>Outcome:</w:t>
      </w:r>
      <w:r w:rsidRPr="00C312E6">
        <w:t xml:space="preserve"> A working prototype of the static analysis tool tailored to Info Support's needs.</w:t>
      </w:r>
    </w:p>
    <w:p w14:paraId="21274369" w14:textId="31899F39" w:rsidR="00C34B3E" w:rsidRPr="00C312E6" w:rsidRDefault="00A861D5" w:rsidP="00A861D5">
      <w:pPr>
        <w:ind w:left="283"/>
        <w:rPr>
          <w:color w:val="F04E23" w:themeColor="accent6"/>
        </w:rPr>
      </w:pPr>
      <w:r w:rsidRPr="00C312E6">
        <w:rPr>
          <w:color w:val="F04E23" w:themeColor="accent6"/>
        </w:rPr>
        <w:t>Not sure if I’m keeping this one.</w:t>
      </w:r>
    </w:p>
    <w:p w14:paraId="574BCA52" w14:textId="727D533A" w:rsidR="00EB3320" w:rsidRPr="00C312E6" w:rsidRDefault="000C6607" w:rsidP="000C6607">
      <w:pPr>
        <w:pStyle w:val="Heading2"/>
      </w:pPr>
      <w:r w:rsidRPr="00C312E6">
        <w:t>Approach</w:t>
      </w:r>
    </w:p>
    <w:p w14:paraId="7F91923B" w14:textId="130E8B36" w:rsidR="000C6607" w:rsidRPr="00C312E6" w:rsidRDefault="00702952" w:rsidP="000C6607">
      <w:r w:rsidRPr="00C312E6">
        <w:t xml:space="preserve">The project follows an agile methodology using </w:t>
      </w:r>
      <w:hyperlink r:id="rId44" w:history="1">
        <w:r w:rsidR="00BB4064" w:rsidRPr="00C312E6">
          <w:rPr>
            <w:rStyle w:val="Hyperlink"/>
          </w:rPr>
          <w:t>Kanban</w:t>
        </w:r>
      </w:hyperlink>
      <w:r w:rsidR="00BB4064" w:rsidRPr="00C312E6">
        <w:t xml:space="preserve"> </w:t>
      </w:r>
      <w:r w:rsidRPr="00C312E6">
        <w:t xml:space="preserve">with sprints. Kanban is well-suited for individual work due to its flexibility and simplicity. It allows for continuous task management and adaptation to changing priorities without the need for formal iterations or roles, which would mostly be taken by the student. Throughout the project, the approach shifted to emphasize </w:t>
      </w:r>
      <w:r w:rsidRPr="00C312E6">
        <w:rPr>
          <w:b/>
          <w:bCs/>
        </w:rPr>
        <w:t>vertical slices</w:t>
      </w:r>
      <w:r w:rsidRPr="00C312E6">
        <w:t xml:space="preserve"> within sprints, delivering incremental functionality.</w:t>
      </w:r>
    </w:p>
    <w:p w14:paraId="41D4C63B" w14:textId="1E05F982" w:rsidR="00FF314A" w:rsidRPr="00FF314A" w:rsidRDefault="00C11DF6" w:rsidP="00FF314A">
      <w:r w:rsidRPr="00C11DF6">
        <w:t>Initially, the project followed a phased plan that separated research, development, and documentation. However, this structure led to challenges in managing concurrent progress, creating a chicken-and-egg problem: in some cases, it was unclear what to develop without first knowing which techniques to use, while in other cases, it was difficult to determine which techniques to research without understanding the requirements of the implementation. This circular dependency caused delays</w:t>
      </w:r>
      <w:r w:rsidR="00FF314A" w:rsidRPr="00FF314A">
        <w:t>. By Week 12, the approach was revised to integrate research and development into sprints, allowing for iterative progress and addressing techniques as needed for each feature.</w:t>
      </w:r>
    </w:p>
    <w:p w14:paraId="1AC58CEB" w14:textId="77777777" w:rsidR="00FF314A" w:rsidRPr="00FF314A" w:rsidRDefault="00FF314A" w:rsidP="00FF314A">
      <w:r w:rsidRPr="00FF314A">
        <w:t xml:space="preserve">By Week 15, the plan was further refined to focus on </w:t>
      </w:r>
      <w:r w:rsidRPr="00FF314A">
        <w:rPr>
          <w:b/>
          <w:bCs/>
        </w:rPr>
        <w:t>template parameters</w:t>
      </w:r>
      <w:r w:rsidRPr="00FF314A">
        <w:t xml:space="preserve"> and </w:t>
      </w:r>
      <w:r w:rsidRPr="00FF314A">
        <w:rPr>
          <w:b/>
          <w:bCs/>
        </w:rPr>
        <w:t>variables</w:t>
      </w:r>
      <w:r w:rsidRPr="00FF314A">
        <w:t>, reducing scope to accommodate the remaining timeframe while ensuring the delivery of core functionalities. A contingency sprint (Sprint 5) was added to allow further coding efforts after the documentation deadline, targeting features that were deprioritized earlier.</w:t>
      </w:r>
    </w:p>
    <w:p w14:paraId="27BBD1CA" w14:textId="77777777" w:rsidR="00FF314A" w:rsidRPr="00FF314A" w:rsidRDefault="00FF314A" w:rsidP="00FF314A">
      <w:r w:rsidRPr="00FF314A">
        <w:t>The iterative evolution of the approach enabled the project to remain aligned with its goals despite setbacks, delivering a functional tool and comprehensive documentation while maintaining flexibility for future enhancements.</w:t>
      </w:r>
    </w:p>
    <w:p w14:paraId="0EAA35D7" w14:textId="56E9EDEC" w:rsidR="00FF314A" w:rsidRPr="00C312E6" w:rsidRDefault="009700E3" w:rsidP="000C6607">
      <w:r>
        <w:t xml:space="preserve">A more extensive </w:t>
      </w:r>
      <w:r w:rsidR="007A0E8E">
        <w:t xml:space="preserve">description of the approach can be found in the </w:t>
      </w:r>
      <w:hyperlink r:id="rId45" w:history="1">
        <w:r w:rsidR="007A0E8E" w:rsidRPr="007A0E8E">
          <w:rPr>
            <w:rStyle w:val="Hyperlink"/>
          </w:rPr>
          <w:t>portfolio site</w:t>
        </w:r>
      </w:hyperlink>
      <w:r w:rsidR="007A0E8E">
        <w:t xml:space="preserve"> or </w:t>
      </w:r>
      <w:hyperlink r:id="rId46" w:history="1">
        <w:r w:rsidR="007A0E8E" w:rsidRPr="005E31DB">
          <w:rPr>
            <w:rStyle w:val="Hyperlink"/>
          </w:rPr>
          <w:t>locally</w:t>
        </w:r>
      </w:hyperlink>
      <w:r w:rsidR="00510EF3">
        <w:t>.</w:t>
      </w:r>
    </w:p>
    <w:p w14:paraId="448A66CB" w14:textId="50B9D3E5" w:rsidR="003A2C20" w:rsidRPr="00C312E6" w:rsidRDefault="003A2C20" w:rsidP="003A2C20">
      <w:pPr>
        <w:pStyle w:val="Heading1"/>
      </w:pPr>
      <w:bookmarkStart w:id="19" w:name="_Toc187070402"/>
      <w:r w:rsidRPr="00C312E6">
        <w:lastRenderedPageBreak/>
        <w:t>Reading Guide</w:t>
      </w:r>
      <w:bookmarkEnd w:id="19"/>
    </w:p>
    <w:p w14:paraId="746F803C" w14:textId="77777777" w:rsidR="00481A33" w:rsidRPr="00C312E6" w:rsidRDefault="00481A33" w:rsidP="00481A33"/>
    <w:p w14:paraId="19F99184" w14:textId="67C65B79" w:rsidR="003A2C20" w:rsidRPr="00C312E6" w:rsidRDefault="003A2C20" w:rsidP="003A2C20">
      <w:pPr>
        <w:pStyle w:val="Heading1"/>
      </w:pPr>
      <w:bookmarkStart w:id="20" w:name="_Toc187070403"/>
      <w:r w:rsidRPr="00C312E6">
        <w:lastRenderedPageBreak/>
        <w:t>Additional evidence</w:t>
      </w:r>
      <w:bookmarkEnd w:id="20"/>
    </w:p>
    <w:p w14:paraId="61334A6B" w14:textId="6BB9267C" w:rsidR="003A2C20" w:rsidRPr="00C312E6" w:rsidRDefault="003A2C20" w:rsidP="003A2C20">
      <w:pPr>
        <w:pStyle w:val="Heading1"/>
      </w:pPr>
      <w:bookmarkStart w:id="21" w:name="_Toc187070404"/>
      <w:r w:rsidRPr="00C312E6">
        <w:lastRenderedPageBreak/>
        <w:t>Process</w:t>
      </w:r>
      <w:bookmarkEnd w:id="21"/>
    </w:p>
    <w:p w14:paraId="40A5336A" w14:textId="6F4BDF37" w:rsidR="003A2C20" w:rsidRPr="00C312E6" w:rsidRDefault="003A2C20" w:rsidP="003A2C20">
      <w:pPr>
        <w:pStyle w:val="Heading1"/>
      </w:pPr>
      <w:bookmarkStart w:id="22" w:name="_Toc187070405"/>
      <w:r w:rsidRPr="00C312E6">
        <w:lastRenderedPageBreak/>
        <w:t>Conclusions</w:t>
      </w:r>
      <w:bookmarkEnd w:id="22"/>
    </w:p>
    <w:p w14:paraId="5F2645FA" w14:textId="2A64E845" w:rsidR="003A2C20" w:rsidRPr="00C312E6" w:rsidRDefault="003A2C20" w:rsidP="003A2C20">
      <w:pPr>
        <w:pStyle w:val="Heading1"/>
      </w:pPr>
      <w:bookmarkStart w:id="23" w:name="_Toc187070406"/>
      <w:r w:rsidRPr="00C312E6">
        <w:lastRenderedPageBreak/>
        <w:t>Next steps &amp; recommendations</w:t>
      </w:r>
      <w:bookmarkEnd w:id="23"/>
    </w:p>
    <w:p w14:paraId="40197DAD" w14:textId="1C883FB4" w:rsidR="003A2C20" w:rsidRPr="00C312E6" w:rsidRDefault="003A2C20" w:rsidP="003A2C20">
      <w:pPr>
        <w:pStyle w:val="Heading1"/>
      </w:pPr>
      <w:bookmarkStart w:id="24" w:name="_Toc187070407"/>
      <w:r w:rsidRPr="00C312E6">
        <w:lastRenderedPageBreak/>
        <w:t>Reflection</w:t>
      </w:r>
      <w:bookmarkEnd w:id="24"/>
    </w:p>
    <w:p w14:paraId="5DE083AF" w14:textId="69291206" w:rsidR="003A2C20" w:rsidRPr="00C312E6" w:rsidRDefault="003A2C20" w:rsidP="003A2C20">
      <w:pPr>
        <w:pStyle w:val="Heading1"/>
      </w:pPr>
      <w:bookmarkStart w:id="25" w:name="_Toc187070408"/>
      <w:r w:rsidRPr="00C312E6">
        <w:lastRenderedPageBreak/>
        <w:t>References</w:t>
      </w:r>
      <w:bookmarkEnd w:id="25"/>
    </w:p>
    <w:p w14:paraId="4D9C7826" w14:textId="11080D00" w:rsidR="009A77D8" w:rsidRPr="00C312E6" w:rsidRDefault="009A77D8">
      <w:pPr>
        <w:spacing w:line="259" w:lineRule="auto"/>
      </w:pPr>
    </w:p>
    <w:p w14:paraId="06BA3029" w14:textId="77777777" w:rsidR="00106BCD" w:rsidRPr="00C312E6" w:rsidRDefault="00106BCD">
      <w:pPr>
        <w:spacing w:line="259" w:lineRule="auto"/>
      </w:pPr>
      <w:r w:rsidRPr="00C312E6">
        <w:br w:type="page"/>
      </w:r>
    </w:p>
    <w:p w14:paraId="2FD64D04" w14:textId="77777777" w:rsidR="00106BCD" w:rsidRPr="00C312E6" w:rsidRDefault="0075512F" w:rsidP="00106BCD">
      <w:pPr>
        <w:tabs>
          <w:tab w:val="left" w:pos="2835"/>
        </w:tabs>
      </w:pPr>
      <w:r w:rsidRPr="00C312E6">
        <w:lastRenderedPageBreak/>
        <mc:AlternateContent>
          <mc:Choice Requires="wpg">
            <w:drawing>
              <wp:anchor distT="0" distB="0" distL="114300" distR="114300" simplePos="0" relativeHeight="251649024" behindDoc="0" locked="0" layoutInCell="1" allowOverlap="1" wp14:anchorId="2949FEA5" wp14:editId="16BACEEB">
                <wp:simplePos x="0" y="0"/>
                <wp:positionH relativeFrom="page">
                  <wp:align>left</wp:align>
                </wp:positionH>
                <wp:positionV relativeFrom="page">
                  <wp:align>top</wp:align>
                </wp:positionV>
                <wp:extent cx="7559675" cy="11406471"/>
                <wp:effectExtent l="0" t="0" r="3175" b="5080"/>
                <wp:wrapNone/>
                <wp:docPr id="30" name="Groep 30"/>
                <wp:cNvGraphicFramePr/>
                <a:graphic xmlns:a="http://schemas.openxmlformats.org/drawingml/2006/main">
                  <a:graphicData uri="http://schemas.microsoft.com/office/word/2010/wordprocessingGroup">
                    <wpg:wgp>
                      <wpg:cNvGrpSpPr/>
                      <wpg:grpSpPr>
                        <a:xfrm>
                          <a:off x="0" y="0"/>
                          <a:ext cx="7559675" cy="11406471"/>
                          <a:chOff x="0" y="0"/>
                          <a:chExt cx="7560198" cy="11406939"/>
                        </a:xfrm>
                      </wpg:grpSpPr>
                      <wps:wsp>
                        <wps:cNvPr id="22" name="Rechthoek 22"/>
                        <wps:cNvSpPr/>
                        <wps:spPr>
                          <a:xfrm>
                            <a:off x="0" y="0"/>
                            <a:ext cx="7560000" cy="10857675"/>
                          </a:xfrm>
                          <a:prstGeom prst="rect">
                            <a:avLst/>
                          </a:prstGeom>
                          <a:blipFill>
                            <a:blip r:embed="rId47" cstate="print">
                              <a:extLst>
                                <a:ext uri="{28A0092B-C50C-407E-A947-70E740481C1C}">
                                  <a14:useLocalDpi xmlns:a14="http://schemas.microsoft.com/office/drawing/2010/main" val="0"/>
                                </a:ext>
                              </a:extLst>
                            </a:blip>
                            <a:stretch>
                              <a:fillRect/>
                            </a:stretch>
                          </a:blipFill>
                          <a:ln w="12700" cap="flat" cmpd="sng" algn="ctr">
                            <a:noFill/>
                            <a:prstDash val="solid"/>
                            <a:miter lim="800000"/>
                          </a:ln>
                          <a:effectLst/>
                          <a:extLst>
                            <a:ext uri="{91240B29-F687-4F45-9708-019B960494DF}">
                              <a14:hiddenLine xmlns:a14="http://schemas.microsoft.com/office/drawing/2010/main" w="12700" cap="flat" cmpd="sng" algn="ctr">
                                <a:solidFill>
                                  <a:schemeClr val="accent1">
                                    <a:shade val="50000"/>
                                  </a:schemeClr>
                                </a:solidFill>
                                <a:prstDash val="solid"/>
                                <a:miter lim="800000"/>
                              </a14:hiddenLine>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 name="Afbeelding 28"/>
                          <pic:cNvPicPr>
                            <a:picLocks noChangeAspect="1"/>
                          </pic:cNvPicPr>
                        </pic:nvPicPr>
                        <pic:blipFill rotWithShape="1">
                          <a:blip r:embed="rId19">
                            <a:extLst>
                              <a:ext uri="{96DAC541-7B7A-43D3-8B79-37D633B846F1}">
                                <asvg:svgBlip xmlns:asvg="http://schemas.microsoft.com/office/drawing/2016/SVG/main" r:embed="rId20"/>
                              </a:ext>
                            </a:extLst>
                          </a:blip>
                          <a:srcRect l="55047" t="21590"/>
                          <a:stretch/>
                        </pic:blipFill>
                        <pic:spPr bwMode="auto">
                          <a:xfrm>
                            <a:off x="4967785" y="3630304"/>
                            <a:ext cx="2588260" cy="3419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Afbeelding 27"/>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5964072"/>
                            <a:ext cx="3779520" cy="4723130"/>
                          </a:xfrm>
                          <a:prstGeom prst="rect">
                            <a:avLst/>
                          </a:prstGeom>
                        </pic:spPr>
                      </pic:pic>
                      <pic:pic xmlns:pic="http://schemas.openxmlformats.org/drawingml/2006/picture">
                        <pic:nvPicPr>
                          <pic:cNvPr id="29" name="Afbeelding 29"/>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4967785" y="9567081"/>
                            <a:ext cx="1687830" cy="471170"/>
                          </a:xfrm>
                          <a:prstGeom prst="rect">
                            <a:avLst/>
                          </a:prstGeom>
                        </pic:spPr>
                      </pic:pic>
                      <wps:wsp>
                        <wps:cNvPr id="21" name="Tekstvak 21"/>
                        <wps:cNvSpPr txBox="1"/>
                        <wps:spPr>
                          <a:xfrm>
                            <a:off x="6850881" y="0"/>
                            <a:ext cx="709317" cy="2954760"/>
                          </a:xfrm>
                          <a:prstGeom prst="rect">
                            <a:avLst/>
                          </a:prstGeom>
                          <a:noFill/>
                          <a:ln w="6350">
                            <a:noFill/>
                          </a:ln>
                        </wps:spPr>
                        <wps:txbx>
                          <w:txbxContent>
                            <w:p w14:paraId="63895C03" w14:textId="77777777" w:rsidR="00106BCD" w:rsidRPr="00C312E6" w:rsidRDefault="00106BCD" w:rsidP="00106BCD">
                              <w:pPr>
                                <w:rPr>
                                  <w:color w:val="FFFFFF" w:themeColor="background1"/>
                                  <w:sz w:val="40"/>
                                  <w:szCs w:val="40"/>
                                </w:rPr>
                              </w:pPr>
                              <w:r w:rsidRPr="00C312E6">
                                <w:rPr>
                                  <w:color w:val="FFFFFF" w:themeColor="background1"/>
                                  <w:sz w:val="40"/>
                                  <w:szCs w:val="40"/>
                                </w:rPr>
                                <w:t>www.</w:t>
                              </w:r>
                              <w:r w:rsidR="009A77D8" w:rsidRPr="00C312E6">
                                <w:rPr>
                                  <w:color w:val="FFFFFF" w:themeColor="background1"/>
                                  <w:sz w:val="40"/>
                                  <w:szCs w:val="40"/>
                                </w:rPr>
                                <w:t>infosupport.com</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26" name="Tekstvak 26"/>
                        <wps:cNvSpPr txBox="1"/>
                        <wps:spPr>
                          <a:xfrm>
                            <a:off x="1920213" y="7994139"/>
                            <a:ext cx="4849200" cy="3412800"/>
                          </a:xfrm>
                          <a:prstGeom prst="rect">
                            <a:avLst/>
                          </a:prstGeom>
                          <a:noFill/>
                          <a:ln w="6350">
                            <a:noFill/>
                          </a:ln>
                        </wps:spPr>
                        <wps:txbx>
                          <w:txbxContent>
                            <w:p w14:paraId="212E44C1" w14:textId="77777777" w:rsidR="0087059D" w:rsidRPr="00C312E6" w:rsidRDefault="00C21F72" w:rsidP="00106BCD">
                              <w:pPr>
                                <w:pStyle w:val="Subtitle"/>
                                <w:rPr>
                                  <w:color w:val="FFFFFF" w:themeColor="background1"/>
                                  <w:sz w:val="72"/>
                                  <w:szCs w:val="72"/>
                                </w:rPr>
                              </w:pPr>
                              <w:r w:rsidRPr="00C312E6">
                                <w:rPr>
                                  <w:color w:val="FFFFFF" w:themeColor="background1"/>
                                  <w:sz w:val="72"/>
                                  <w:szCs w:val="72"/>
                                </w:rPr>
                                <w:fldChar w:fldCharType="begin"/>
                              </w:r>
                              <w:r w:rsidRPr="00C312E6">
                                <w:rPr>
                                  <w:color w:val="FFFFFF" w:themeColor="background1"/>
                                  <w:sz w:val="72"/>
                                  <w:szCs w:val="72"/>
                                </w:rPr>
                                <w:instrText xml:space="preserve"> DOCVARIABLE  txtAppendices  \* MERGEFORMAT </w:instrText>
                              </w:r>
                              <w:r w:rsidRPr="00C312E6">
                                <w:rPr>
                                  <w:color w:val="FFFFFF" w:themeColor="background1"/>
                                  <w:sz w:val="72"/>
                                  <w:szCs w:val="72"/>
                                </w:rPr>
                                <w:fldChar w:fldCharType="separate"/>
                              </w:r>
                              <w:r w:rsidR="0087059D" w:rsidRPr="00C312E6">
                                <w:rPr>
                                  <w:color w:val="FFFFFF" w:themeColor="background1"/>
                                  <w:sz w:val="72"/>
                                  <w:szCs w:val="72"/>
                                </w:rPr>
                                <w:t>Bijlagen</w:t>
                              </w:r>
                            </w:p>
                            <w:p w14:paraId="07107636" w14:textId="77777777" w:rsidR="00106BCD" w:rsidRPr="00C312E6" w:rsidRDefault="00C21F72" w:rsidP="00106BCD">
                              <w:pPr>
                                <w:pStyle w:val="Subtitle"/>
                                <w:rPr>
                                  <w:color w:val="FFFFFF" w:themeColor="background1"/>
                                  <w:sz w:val="72"/>
                                  <w:szCs w:val="72"/>
                                </w:rPr>
                              </w:pPr>
                              <w:r w:rsidRPr="00C312E6">
                                <w:rPr>
                                  <w:color w:val="FFFFFF" w:themeColor="background1"/>
                                  <w:sz w:val="72"/>
                                  <w:szCs w:val="7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49FEA5" id="Groep 30" o:spid="_x0000_s1031" style="position:absolute;margin-left:0;margin-top:0;width:595.25pt;height:898.15pt;z-index:251649024;mso-position-horizontal:left;mso-position-horizontal-relative:page;mso-position-vertical:top;mso-position-vertical-relative:page;mso-width-relative:margin;mso-height-relative:margin" coordsize="75601,114069"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">
                <v:rect id="Rechthoek 22" o:spid="_x0000_s1032" style="position:absolute;width:75600;height:108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" stroked="f" strokecolor="#00506f [1604]" strokeweight="1pt">
                  <v:fill r:id="rId48" o:title="" recolor="t" rotate="t" type="frame"/>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28" o:spid="_x0000_s1033" type="#_x0000_t75" style="position:absolute;left:49677;top:36303;width:25883;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">
                  <v:imagedata r:id="rId49" o:title="" croptop="14149f" cropleft="36076f"/>
                </v:shape>
                <v:shape id="Afbeelding 27" o:spid="_x0000_s1034" type="#_x0000_t75" style="position:absolute;top:59640;width:37795;height:47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">
                  <v:imagedata r:id="rId50" o:title=""/>
                </v:shape>
                <v:shape id="Afbeelding 29" o:spid="_x0000_s1035" type="#_x0000_t75" style="position:absolute;left:49677;top:95670;width:16879;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">
                  <v:imagedata r:id="rId51" o:title=""/>
                </v:shape>
                <v:shape id="Tekstvak 21" o:spid="_x0000_s1036" type="#_x0000_t202" style="position:absolute;left:68508;width:7093;height:29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" filled="f" stroked="f" strokeweight=".5pt">
                  <v:textbox style="layout-flow:vertical;mso-layout-flow-alt:bottom-to-top">
                    <w:txbxContent>
                      <w:p w14:paraId="63895C03" w14:textId="77777777" w:rsidR="00106BCD" w:rsidRPr="00C312E6" w:rsidRDefault="00106BCD" w:rsidP="00106BCD">
                        <w:pPr>
                          <w:rPr>
                            <w:color w:val="FFFFFF" w:themeColor="background1"/>
                            <w:sz w:val="40"/>
                            <w:szCs w:val="40"/>
                          </w:rPr>
                        </w:pPr>
                        <w:r w:rsidRPr="00C312E6">
                          <w:rPr>
                            <w:color w:val="FFFFFF" w:themeColor="background1"/>
                            <w:sz w:val="40"/>
                            <w:szCs w:val="40"/>
                          </w:rPr>
                          <w:t>www.</w:t>
                        </w:r>
                        <w:r w:rsidR="009A77D8" w:rsidRPr="00C312E6">
                          <w:rPr>
                            <w:color w:val="FFFFFF" w:themeColor="background1"/>
                            <w:sz w:val="40"/>
                            <w:szCs w:val="40"/>
                          </w:rPr>
                          <w:t>infosupport.com</w:t>
                        </w:r>
                      </w:p>
                    </w:txbxContent>
                  </v:textbox>
                </v:shape>
                <v:shape id="Tekstvak 26" o:spid="_x0000_s1037" type="#_x0000_t202" style="position:absolute;left:19202;top:79941;width:48492;height:3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212E44C1" w14:textId="77777777" w:rsidR="0087059D" w:rsidRPr="00C312E6" w:rsidRDefault="00C21F72" w:rsidP="00106BCD">
                        <w:pPr>
                          <w:pStyle w:val="Subtitle"/>
                          <w:rPr>
                            <w:color w:val="FFFFFF" w:themeColor="background1"/>
                            <w:sz w:val="72"/>
                            <w:szCs w:val="72"/>
                          </w:rPr>
                        </w:pPr>
                        <w:r w:rsidRPr="00C312E6">
                          <w:rPr>
                            <w:color w:val="FFFFFF" w:themeColor="background1"/>
                            <w:sz w:val="72"/>
                            <w:szCs w:val="72"/>
                          </w:rPr>
                          <w:fldChar w:fldCharType="begin"/>
                        </w:r>
                        <w:r w:rsidRPr="00C312E6">
                          <w:rPr>
                            <w:color w:val="FFFFFF" w:themeColor="background1"/>
                            <w:sz w:val="72"/>
                            <w:szCs w:val="72"/>
                          </w:rPr>
                          <w:instrText xml:space="preserve"> DOCVARIABLE  txtAppendices  \* MERGEFORMAT </w:instrText>
                        </w:r>
                        <w:r w:rsidRPr="00C312E6">
                          <w:rPr>
                            <w:color w:val="FFFFFF" w:themeColor="background1"/>
                            <w:sz w:val="72"/>
                            <w:szCs w:val="72"/>
                          </w:rPr>
                          <w:fldChar w:fldCharType="separate"/>
                        </w:r>
                        <w:r w:rsidR="0087059D" w:rsidRPr="00C312E6">
                          <w:rPr>
                            <w:color w:val="FFFFFF" w:themeColor="background1"/>
                            <w:sz w:val="72"/>
                            <w:szCs w:val="72"/>
                          </w:rPr>
                          <w:t>Bijlagen</w:t>
                        </w:r>
                      </w:p>
                      <w:p w14:paraId="07107636" w14:textId="77777777" w:rsidR="00106BCD" w:rsidRPr="00C312E6" w:rsidRDefault="00C21F72" w:rsidP="00106BCD">
                        <w:pPr>
                          <w:pStyle w:val="Subtitle"/>
                          <w:rPr>
                            <w:color w:val="FFFFFF" w:themeColor="background1"/>
                            <w:sz w:val="72"/>
                            <w:szCs w:val="72"/>
                          </w:rPr>
                        </w:pPr>
                        <w:r w:rsidRPr="00C312E6">
                          <w:rPr>
                            <w:color w:val="FFFFFF" w:themeColor="background1"/>
                            <w:sz w:val="72"/>
                            <w:szCs w:val="72"/>
                          </w:rPr>
                          <w:fldChar w:fldCharType="end"/>
                        </w:r>
                      </w:p>
                    </w:txbxContent>
                  </v:textbox>
                </v:shape>
                <w10:wrap anchorx="page" anchory="page"/>
              </v:group>
            </w:pict>
          </mc:Fallback>
        </mc:AlternateContent>
      </w:r>
    </w:p>
    <w:p w14:paraId="4B556E2A" w14:textId="77777777" w:rsidR="00106BCD" w:rsidRPr="00C312E6" w:rsidRDefault="00106BCD" w:rsidP="00106BCD">
      <w:pPr>
        <w:tabs>
          <w:tab w:val="left" w:pos="2835"/>
        </w:tabs>
      </w:pPr>
    </w:p>
    <w:p w14:paraId="277027B0" w14:textId="77777777" w:rsidR="00106BCD" w:rsidRPr="00C312E6" w:rsidRDefault="00106BCD" w:rsidP="00106BCD">
      <w:pPr>
        <w:tabs>
          <w:tab w:val="left" w:pos="2835"/>
        </w:tabs>
      </w:pPr>
    </w:p>
    <w:p w14:paraId="14AF4A08" w14:textId="77777777" w:rsidR="00106BCD" w:rsidRPr="00C312E6" w:rsidRDefault="00106BCD" w:rsidP="00106BCD">
      <w:pPr>
        <w:tabs>
          <w:tab w:val="left" w:pos="2835"/>
        </w:tabs>
      </w:pPr>
    </w:p>
    <w:p w14:paraId="23B7C623" w14:textId="77777777" w:rsidR="00106BCD" w:rsidRPr="00C312E6" w:rsidRDefault="00106BCD" w:rsidP="00106BCD">
      <w:pPr>
        <w:tabs>
          <w:tab w:val="left" w:pos="2835"/>
        </w:tabs>
      </w:pPr>
    </w:p>
    <w:p w14:paraId="5C38ED27" w14:textId="77777777" w:rsidR="00106BCD" w:rsidRPr="00C312E6" w:rsidRDefault="00106BCD" w:rsidP="00106BCD">
      <w:pPr>
        <w:tabs>
          <w:tab w:val="left" w:pos="2835"/>
        </w:tabs>
      </w:pPr>
    </w:p>
    <w:p w14:paraId="0EEED31A" w14:textId="77777777" w:rsidR="00106BCD" w:rsidRPr="00C312E6" w:rsidRDefault="00106BCD" w:rsidP="00106BCD">
      <w:pPr>
        <w:tabs>
          <w:tab w:val="left" w:pos="2835"/>
        </w:tabs>
      </w:pPr>
    </w:p>
    <w:p w14:paraId="7B254F6E" w14:textId="77777777" w:rsidR="00106BCD" w:rsidRPr="00C312E6" w:rsidRDefault="00106BCD" w:rsidP="00106BCD">
      <w:pPr>
        <w:tabs>
          <w:tab w:val="left" w:pos="2835"/>
        </w:tabs>
      </w:pPr>
    </w:p>
    <w:p w14:paraId="616517A2" w14:textId="77777777" w:rsidR="00106BCD" w:rsidRPr="00C312E6" w:rsidRDefault="00106BCD" w:rsidP="00106BCD">
      <w:pPr>
        <w:tabs>
          <w:tab w:val="left" w:pos="2835"/>
        </w:tabs>
      </w:pPr>
    </w:p>
    <w:p w14:paraId="7E48989C" w14:textId="77777777" w:rsidR="00106BCD" w:rsidRPr="00C312E6" w:rsidRDefault="00106BCD" w:rsidP="00106BCD">
      <w:pPr>
        <w:tabs>
          <w:tab w:val="left" w:pos="2835"/>
        </w:tabs>
      </w:pPr>
    </w:p>
    <w:p w14:paraId="4213950E" w14:textId="77777777" w:rsidR="00106BCD" w:rsidRPr="00C312E6" w:rsidRDefault="00106BCD" w:rsidP="00106BCD">
      <w:pPr>
        <w:tabs>
          <w:tab w:val="left" w:pos="2835"/>
        </w:tabs>
      </w:pPr>
    </w:p>
    <w:p w14:paraId="044A01A5" w14:textId="77777777" w:rsidR="00106BCD" w:rsidRPr="00C312E6" w:rsidRDefault="00106BCD" w:rsidP="00106BCD">
      <w:pPr>
        <w:tabs>
          <w:tab w:val="left" w:pos="2835"/>
        </w:tabs>
      </w:pPr>
    </w:p>
    <w:p w14:paraId="262DDC54" w14:textId="77777777" w:rsidR="00106BCD" w:rsidRPr="00C312E6" w:rsidRDefault="00106BCD" w:rsidP="00106BCD">
      <w:pPr>
        <w:tabs>
          <w:tab w:val="left" w:pos="2835"/>
        </w:tabs>
      </w:pPr>
    </w:p>
    <w:p w14:paraId="486A3DA2" w14:textId="77777777" w:rsidR="00106BCD" w:rsidRPr="00C312E6" w:rsidRDefault="00106BCD" w:rsidP="00106BCD">
      <w:pPr>
        <w:tabs>
          <w:tab w:val="left" w:pos="2835"/>
        </w:tabs>
      </w:pPr>
    </w:p>
    <w:p w14:paraId="2ECB55C1" w14:textId="77777777" w:rsidR="00106BCD" w:rsidRPr="00C312E6" w:rsidRDefault="00106BCD" w:rsidP="00106BCD">
      <w:pPr>
        <w:tabs>
          <w:tab w:val="left" w:pos="2835"/>
        </w:tabs>
      </w:pPr>
    </w:p>
    <w:p w14:paraId="49A5A827" w14:textId="77777777" w:rsidR="00106BCD" w:rsidRPr="00C312E6" w:rsidRDefault="00106BCD" w:rsidP="00106BCD">
      <w:pPr>
        <w:tabs>
          <w:tab w:val="left" w:pos="2835"/>
        </w:tabs>
      </w:pPr>
    </w:p>
    <w:p w14:paraId="7330AE3E" w14:textId="77777777" w:rsidR="00106BCD" w:rsidRPr="00C312E6" w:rsidRDefault="00106BCD" w:rsidP="00106BCD">
      <w:pPr>
        <w:tabs>
          <w:tab w:val="left" w:pos="2835"/>
        </w:tabs>
      </w:pPr>
    </w:p>
    <w:p w14:paraId="2D9964B4" w14:textId="77777777" w:rsidR="00106BCD" w:rsidRPr="00C312E6" w:rsidRDefault="00106BCD" w:rsidP="00106BCD">
      <w:pPr>
        <w:spacing w:line="259" w:lineRule="auto"/>
      </w:pPr>
      <w:r w:rsidRPr="00C312E6">
        <w:br w:type="page"/>
      </w:r>
    </w:p>
    <w:p w14:paraId="70B921AF" w14:textId="77777777" w:rsidR="008043CC" w:rsidRPr="00C312E6" w:rsidRDefault="009A77D8" w:rsidP="00C211CF">
      <w:pPr>
        <w:pStyle w:val="Bijlagen"/>
      </w:pPr>
      <w:bookmarkStart w:id="26" w:name="_Toc19640396"/>
      <w:bookmarkStart w:id="27" w:name="_Toc187070409"/>
      <w:r w:rsidRPr="00C312E6">
        <w:lastRenderedPageBreak/>
        <w:t xml:space="preserve">[Titel </w:t>
      </w:r>
      <w:proofErr w:type="spellStart"/>
      <w:r w:rsidRPr="00C312E6">
        <w:t>bijlage</w:t>
      </w:r>
      <w:proofErr w:type="spellEnd"/>
      <w:r w:rsidRPr="00C312E6">
        <w:t>]</w:t>
      </w:r>
      <w:bookmarkEnd w:id="26"/>
      <w:bookmarkEnd w:id="27"/>
    </w:p>
    <w:sdt>
      <w:sdtPr>
        <w:id w:val="57372770"/>
        <w:placeholder>
          <w:docPart w:val="71AA56659338401DA2C62460CAA13C56"/>
        </w:placeholder>
        <w:temporary/>
        <w:showingPlcHdr/>
        <w:text w:multiLine="1"/>
      </w:sdtPr>
      <w:sdtContent>
        <w:p w14:paraId="094E1DAE" w14:textId="77777777" w:rsidR="009A77D8" w:rsidRPr="009A77D8" w:rsidRDefault="009A77D8" w:rsidP="00AB1D60">
          <w:pPr>
            <w:spacing w:line="259" w:lineRule="auto"/>
          </w:pPr>
          <w:r w:rsidRPr="00C312E6">
            <w:rPr>
              <w:rStyle w:val="PlaceholderText"/>
            </w:rPr>
            <w:t>Klik of tik om tekst in te voeren.</w:t>
          </w:r>
        </w:p>
      </w:sdtContent>
    </w:sdt>
    <w:sectPr w:rsidR="009A77D8" w:rsidRPr="009A77D8" w:rsidSect="0028505A">
      <w:footerReference w:type="default" r:id="rId52"/>
      <w:footerReference w:type="first" r:id="rId53"/>
      <w:pgSz w:w="11907" w:h="16840" w:code="9"/>
      <w:pgMar w:top="1417" w:right="1417" w:bottom="1417" w:left="141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Kuijpers,Nico N.H.L." w:date="2024-09-23T11:31:00Z" w:initials="KN">
    <w:p w14:paraId="6854E2C1" w14:textId="77777777" w:rsidR="00C61995" w:rsidRPr="00C312E6" w:rsidRDefault="00C61995" w:rsidP="00C61995">
      <w:pPr>
        <w:pStyle w:val="CommentText"/>
      </w:pPr>
      <w:r w:rsidRPr="00C312E6">
        <w:rPr>
          <w:color w:val="2B579A"/>
          <w:shd w:val="clear" w:color="auto" w:fill="E6E6E6"/>
        </w:rPr>
        <w:fldChar w:fldCharType="begin"/>
      </w:r>
      <w:r w:rsidRPr="00C312E6">
        <w:instrText xml:space="preserve"> HYPERLINK "mailto:478879@student.fontys.nl"</w:instrText>
      </w:r>
      <w:r w:rsidRPr="00C312E6">
        <w:rPr>
          <w:color w:val="2B579A"/>
          <w:shd w:val="clear" w:color="auto" w:fill="E6E6E6"/>
        </w:rPr>
      </w:r>
      <w:bookmarkStart w:id="11" w:name="_@_B0FDC66957E841E3BCF44DAA7CF2F6ACZ"/>
      <w:r w:rsidRPr="00C312E6">
        <w:rPr>
          <w:color w:val="2B579A"/>
          <w:shd w:val="clear" w:color="auto" w:fill="E6E6E6"/>
        </w:rPr>
        <w:fldChar w:fldCharType="separate"/>
      </w:r>
      <w:bookmarkEnd w:id="11"/>
      <w:r w:rsidRPr="00C312E6">
        <w:rPr>
          <w:rStyle w:val="Mention"/>
        </w:rPr>
        <w:t>@Pizzella Ricci,Serggio S.V.</w:t>
      </w:r>
      <w:r w:rsidRPr="00C312E6">
        <w:rPr>
          <w:color w:val="2B579A"/>
          <w:shd w:val="clear" w:color="auto" w:fill="E6E6E6"/>
        </w:rPr>
        <w:fldChar w:fldCharType="end"/>
      </w:r>
      <w:r w:rsidRPr="00C312E6">
        <w:t xml:space="preserve"> You should explain the concept of static analysis before mentioning it in your main research question. My suggestion is to write some lines just above the main research question where you describe your approach and explain about static analysis (and perhaps some other terms or ideas that need explanation).</w:t>
      </w:r>
      <w:r w:rsidRPr="00C312E6">
        <w:rPr>
          <w:rStyle w:val="CommentReference"/>
        </w:rPr>
        <w:annotationRef/>
      </w:r>
    </w:p>
  </w:comment>
  <w:comment w:id="12" w:author="luuk.horsman@infosupport.com" w:date="2024-09-27T14:21:00Z" w:initials="lu">
    <w:p w14:paraId="2BD09DC4" w14:textId="77777777" w:rsidR="00E9667D" w:rsidRPr="00C312E6" w:rsidRDefault="00E9667D" w:rsidP="00E9667D">
      <w:pPr>
        <w:pStyle w:val="CommentText"/>
      </w:pPr>
      <w:r w:rsidRPr="00C312E6">
        <w:rPr>
          <w:rStyle w:val="CommentReference"/>
        </w:rPr>
        <w:annotationRef/>
      </w:r>
      <w:r w:rsidRPr="00C312E6">
        <w:t>What im missing here is the same thing you're doing for the other questions and that is what kind of analysis you will use for this question, like is this a problem analysis? root cause analysis? etc.</w:t>
      </w:r>
    </w:p>
  </w:comment>
  <w:comment w:id="13" w:author="Pizzella Ricci,Serggio S.V." w:date="2024-09-18T11:05:00Z" w:initials="SP">
    <w:p w14:paraId="7D41287D" w14:textId="77777777" w:rsidR="00E9667D" w:rsidRPr="00C312E6" w:rsidRDefault="00E9667D" w:rsidP="00E9667D">
      <w:pPr>
        <w:pStyle w:val="CommentText"/>
      </w:pPr>
      <w:r w:rsidRPr="00C312E6">
        <w:rPr>
          <w:rStyle w:val="CommentReference"/>
        </w:rPr>
        <w:annotationRef/>
      </w:r>
      <w:r w:rsidRPr="00C312E6">
        <w:t>Not sure how possible this is due to all the red tape</w:t>
      </w:r>
    </w:p>
  </w:comment>
  <w:comment w:id="14" w:author="Pizzella Ricci,Serggio S.V." w:date="2024-09-25T12:21:00Z" w:initials="SP">
    <w:p w14:paraId="47BB3DC5" w14:textId="77777777" w:rsidR="00E9667D" w:rsidRPr="00C312E6" w:rsidRDefault="00E9667D" w:rsidP="00E9667D">
      <w:pPr>
        <w:pStyle w:val="CommentText"/>
      </w:pPr>
      <w:r w:rsidRPr="00C312E6">
        <w:rPr>
          <w:rStyle w:val="CommentReference"/>
        </w:rPr>
        <w:annotationRef/>
      </w:r>
      <w:r w:rsidRPr="00C312E6">
        <w:t>I will use a survey and perform interviews, the red tape does not get in the way of that.</w:t>
      </w:r>
    </w:p>
  </w:comment>
  <w:comment w:id="15" w:author="luuk.horsman@infosupport.com" w:date="2024-09-27T14:23:00Z" w:initials="lu">
    <w:p w14:paraId="753D79DE" w14:textId="77777777" w:rsidR="00E9667D" w:rsidRPr="00C312E6" w:rsidRDefault="00E9667D" w:rsidP="00E9667D">
      <w:pPr>
        <w:pStyle w:val="CommentText"/>
      </w:pPr>
      <w:r w:rsidRPr="00C312E6">
        <w:rPr>
          <w:rStyle w:val="CommentReference"/>
        </w:rPr>
        <w:annotationRef/>
      </w:r>
      <w:r w:rsidRPr="00C312E6">
        <w:t>I would like to see what categories would be defined here.</w:t>
      </w:r>
    </w:p>
  </w:comment>
  <w:comment w:id="16" w:author="luuk.horsman@infosupport.com" w:date="2024-09-27T14:27:00Z" w:initials="lu">
    <w:p w14:paraId="5279288B" w14:textId="77777777" w:rsidR="00E9667D" w:rsidRPr="00C312E6" w:rsidRDefault="00E9667D" w:rsidP="00E9667D">
      <w:pPr>
        <w:pStyle w:val="CommentText"/>
      </w:pPr>
      <w:r w:rsidRPr="00C312E6">
        <w:rPr>
          <w:rStyle w:val="CommentReference"/>
        </w:rPr>
        <w:annotationRef/>
      </w:r>
      <w:r w:rsidRPr="00C312E6">
        <w:t>I would like this to be a bit more concrete.</w:t>
      </w:r>
    </w:p>
  </w:comment>
  <w:comment w:id="17" w:author="luuk.horsman@infosupport.com" w:date="2024-09-27T14:34:00Z" w:initials="lu">
    <w:p w14:paraId="0D152FBF" w14:textId="77777777" w:rsidR="00E9667D" w:rsidRPr="00C312E6" w:rsidRDefault="00E9667D" w:rsidP="00E9667D">
      <w:pPr>
        <w:pStyle w:val="CommentText"/>
      </w:pPr>
      <w:r w:rsidRPr="00C312E6">
        <w:rPr>
          <w:rStyle w:val="CommentReference"/>
        </w:rPr>
        <w:annotationRef/>
      </w:r>
      <w:r w:rsidRPr="00C312E6">
        <w:t>like &lt;2 seconds etc.</w:t>
      </w:r>
    </w:p>
  </w:comment>
  <w:comment w:id="18" w:author="Pizzella Ricci,Serggio S.V." w:date="2024-09-27T16:26:00Z" w:initials="SP">
    <w:p w14:paraId="00D55E4D" w14:textId="77777777" w:rsidR="00E9667D" w:rsidRDefault="00E9667D" w:rsidP="00E9667D">
      <w:pPr>
        <w:pStyle w:val="CommentText"/>
      </w:pPr>
      <w:r w:rsidRPr="00C312E6">
        <w:rPr>
          <w:rStyle w:val="CommentReference"/>
        </w:rPr>
        <w:annotationRef/>
      </w:r>
      <w:r w:rsidRPr="00C312E6">
        <w:t>I think it is described in further detail below, thus a reference should suffice.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854E2C1" w15:done="1"/>
  <w15:commentEx w15:paraId="2BD09DC4" w15:done="1"/>
  <w15:commentEx w15:paraId="7D41287D" w15:done="1"/>
  <w15:commentEx w15:paraId="47BB3DC5" w15:paraIdParent="7D41287D" w15:done="1"/>
  <w15:commentEx w15:paraId="753D79DE" w15:done="1"/>
  <w15:commentEx w15:paraId="5279288B" w15:done="1"/>
  <w15:commentEx w15:paraId="0D152FBF" w15:paraIdParent="5279288B" w15:done="1"/>
  <w15:commentEx w15:paraId="00D55E4D" w15:paraIdParent="5279288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2017B3D" w16cex:dateUtc="2024-09-23T09:31:00Z"/>
  <w16cex:commentExtensible w16cex:durableId="189DB47D" w16cex:dateUtc="2024-09-27T12:21:00Z"/>
  <w16cex:commentExtensible w16cex:durableId="079D11CB" w16cex:dateUtc="2024-09-18T09:05:00Z"/>
  <w16cex:commentExtensible w16cex:durableId="3219AA9F" w16cex:dateUtc="2024-09-25T10:21:00Z"/>
  <w16cex:commentExtensible w16cex:durableId="01D98F3E" w16cex:dateUtc="2024-09-27T12:23:00Z"/>
  <w16cex:commentExtensible w16cex:durableId="0BAD8EAA" w16cex:dateUtc="2024-09-27T12:27:00Z"/>
  <w16cex:commentExtensible w16cex:durableId="51860EE2" w16cex:dateUtc="2024-09-27T12:34:00Z"/>
  <w16cex:commentExtensible w16cex:durableId="3AED6B14" w16cex:dateUtc="2024-09-27T1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854E2C1" w16cid:durableId="12017B3D"/>
  <w16cid:commentId w16cid:paraId="2BD09DC4" w16cid:durableId="189DB47D"/>
  <w16cid:commentId w16cid:paraId="7D41287D" w16cid:durableId="079D11CB"/>
  <w16cid:commentId w16cid:paraId="47BB3DC5" w16cid:durableId="3219AA9F"/>
  <w16cid:commentId w16cid:paraId="753D79DE" w16cid:durableId="01D98F3E"/>
  <w16cid:commentId w16cid:paraId="5279288B" w16cid:durableId="0BAD8EAA"/>
  <w16cid:commentId w16cid:paraId="0D152FBF" w16cid:durableId="51860EE2"/>
  <w16cid:commentId w16cid:paraId="00D55E4D" w16cid:durableId="3AED6B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24ED8B" w14:textId="77777777" w:rsidR="0074207B" w:rsidRPr="00C312E6" w:rsidRDefault="0074207B" w:rsidP="002A4867">
      <w:pPr>
        <w:spacing w:line="240" w:lineRule="auto"/>
      </w:pPr>
      <w:r w:rsidRPr="00C312E6">
        <w:separator/>
      </w:r>
    </w:p>
  </w:endnote>
  <w:endnote w:type="continuationSeparator" w:id="0">
    <w:p w14:paraId="1DD0DA8F" w14:textId="77777777" w:rsidR="0074207B" w:rsidRPr="00C312E6" w:rsidRDefault="0074207B" w:rsidP="002A4867">
      <w:pPr>
        <w:spacing w:line="240" w:lineRule="auto"/>
      </w:pPr>
      <w:r w:rsidRPr="00C312E6">
        <w:continuationSeparator/>
      </w:r>
    </w:p>
  </w:endnote>
  <w:endnote w:type="continuationNotice" w:id="1">
    <w:p w14:paraId="4802C683" w14:textId="77777777" w:rsidR="0074207B" w:rsidRPr="00C312E6" w:rsidRDefault="007420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3E17B" w14:textId="77777777" w:rsidR="004F0F73" w:rsidRPr="00C312E6" w:rsidRDefault="00685965" w:rsidP="007478E9">
    <w:pPr>
      <w:pStyle w:val="Footer"/>
      <w:tabs>
        <w:tab w:val="clear" w:pos="4536"/>
      </w:tabs>
    </w:pPr>
    <w:r w:rsidRPr="00C312E6">
      <w:drawing>
        <wp:anchor distT="0" distB="0" distL="43180" distR="43180" simplePos="0" relativeHeight="251653120" behindDoc="0" locked="0" layoutInCell="1" allowOverlap="1" wp14:anchorId="1397CCBA" wp14:editId="4195BC3C">
          <wp:simplePos x="0" y="0"/>
          <wp:positionH relativeFrom="page">
            <wp:align>right</wp:align>
          </wp:positionH>
          <wp:positionV relativeFrom="page">
            <wp:align>bottom</wp:align>
          </wp:positionV>
          <wp:extent cx="3772800" cy="3772800"/>
          <wp:effectExtent l="0" t="0" r="0" b="0"/>
          <wp:wrapThrough wrapText="bothSides">
            <wp:wrapPolygon edited="0">
              <wp:start x="21269" y="0"/>
              <wp:lineTo x="0" y="21378"/>
              <wp:lineTo x="0" y="21487"/>
              <wp:lineTo x="11016" y="21487"/>
              <wp:lineTo x="21487" y="10907"/>
              <wp:lineTo x="21487" y="0"/>
              <wp:lineTo x="21269" y="0"/>
            </wp:wrapPolygon>
          </wp:wrapThrough>
          <wp:docPr id="1715918675"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3772800" cy="3772800"/>
                  </a:xfrm>
                  <a:prstGeom prst="rect">
                    <a:avLst/>
                  </a:prstGeom>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4B548" w14:textId="77777777" w:rsidR="0014605F" w:rsidRPr="00C312E6" w:rsidRDefault="0067387F" w:rsidP="0014605F">
    <w:pPr>
      <w:pStyle w:val="Footer"/>
    </w:pPr>
    <w:r w:rsidRPr="00C312E6">
      <w:drawing>
        <wp:anchor distT="0" distB="0" distL="114300" distR="114300" simplePos="0" relativeHeight="251657216" behindDoc="0" locked="0" layoutInCell="1" allowOverlap="1" wp14:anchorId="28631A46" wp14:editId="7CF3A60D">
          <wp:simplePos x="0" y="0"/>
          <wp:positionH relativeFrom="page">
            <wp:posOffset>946785</wp:posOffset>
          </wp:positionH>
          <wp:positionV relativeFrom="page">
            <wp:posOffset>9727413</wp:posOffset>
          </wp:positionV>
          <wp:extent cx="957580" cy="266065"/>
          <wp:effectExtent l="0" t="0" r="0" b="635"/>
          <wp:wrapNone/>
          <wp:docPr id="318408742"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957580" cy="266065"/>
                  </a:xfrm>
                  <a:prstGeom prst="rect">
                    <a:avLst/>
                  </a:prstGeom>
                </pic:spPr>
              </pic:pic>
            </a:graphicData>
          </a:graphic>
          <wp14:sizeRelH relativeFrom="margin">
            <wp14:pctWidth>0</wp14:pctWidth>
          </wp14:sizeRelH>
          <wp14:sizeRelV relativeFrom="margin">
            <wp14:pctHeight>0</wp14:pctHeight>
          </wp14:sizeRelV>
        </wp:anchor>
      </w:drawing>
    </w:r>
  </w:p>
  <w:p w14:paraId="556B6F56" w14:textId="77777777" w:rsidR="0014605F" w:rsidRPr="00C312E6" w:rsidRDefault="001460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D30FF" w14:textId="77777777" w:rsidR="0028505A" w:rsidRPr="00C312E6" w:rsidRDefault="0028505A">
    <w:pPr>
      <w:pStyle w:val="Footer"/>
    </w:pPr>
  </w:p>
  <w:p w14:paraId="617DA890" w14:textId="77777777" w:rsidR="0028505A" w:rsidRPr="00C312E6" w:rsidRDefault="0028505A">
    <w:pPr>
      <w:pStyle w:val="Footer"/>
    </w:pPr>
  </w:p>
  <w:p w14:paraId="2CB874F4" w14:textId="77777777" w:rsidR="0028505A" w:rsidRPr="00C312E6" w:rsidRDefault="0028505A">
    <w:pPr>
      <w:pStyle w:val="Footer"/>
    </w:pPr>
    <w:r w:rsidRPr="00C312E6">
      <w:drawing>
        <wp:anchor distT="0" distB="0" distL="114300" distR="114300" simplePos="0" relativeHeight="251655168" behindDoc="0" locked="0" layoutInCell="1" allowOverlap="1" wp14:anchorId="2A362A86" wp14:editId="7B0A1C6F">
          <wp:simplePos x="0" y="0"/>
          <wp:positionH relativeFrom="page">
            <wp:posOffset>946785</wp:posOffset>
          </wp:positionH>
          <wp:positionV relativeFrom="page">
            <wp:posOffset>9728200</wp:posOffset>
          </wp:positionV>
          <wp:extent cx="957600" cy="266400"/>
          <wp:effectExtent l="0" t="0" r="0" b="635"/>
          <wp:wrapNone/>
          <wp:docPr id="5" name="Afbeelding 5" title="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957600" cy="266400"/>
                  </a:xfrm>
                  <a:prstGeom prst="rect">
                    <a:avLst/>
                  </a:prstGeom>
                </pic:spPr>
              </pic:pic>
            </a:graphicData>
          </a:graphic>
          <wp14:sizeRelH relativeFrom="margin">
            <wp14:pctWidth>0</wp14:pctWidth>
          </wp14:sizeRelH>
          <wp14:sizeRelV relativeFrom="margin">
            <wp14:pctHeight>0</wp14:pctHeight>
          </wp14:sizeRelV>
        </wp:anchor>
      </w:drawing>
    </w:r>
    <w:r w:rsidRPr="00C312E6">
      <w:drawing>
        <wp:anchor distT="0" distB="0" distL="114300" distR="114300" simplePos="0" relativeHeight="251651072" behindDoc="1" locked="0" layoutInCell="1" allowOverlap="1" wp14:anchorId="4DF1D2A6" wp14:editId="512AFBC0">
          <wp:simplePos x="0" y="0"/>
          <wp:positionH relativeFrom="page">
            <wp:align>right</wp:align>
          </wp:positionH>
          <wp:positionV relativeFrom="page">
            <wp:align>bottom</wp:align>
          </wp:positionV>
          <wp:extent cx="1886400" cy="1886400"/>
          <wp:effectExtent l="0" t="0" r="0" b="0"/>
          <wp:wrapTight wrapText="bothSides">
            <wp:wrapPolygon edited="0">
              <wp:start x="20945" y="0"/>
              <wp:lineTo x="0" y="20945"/>
              <wp:lineTo x="0" y="21382"/>
              <wp:lineTo x="21382" y="21382"/>
              <wp:lineTo x="21382" y="0"/>
              <wp:lineTo x="20945" y="0"/>
            </wp:wrapPolygon>
          </wp:wrapTight>
          <wp:docPr id="4" name="Afbeelding 4" title="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886400" cy="1886400"/>
                  </a:xfrm>
                  <a:prstGeom prst="rect">
                    <a:avLst/>
                  </a:prstGeom>
                </pic:spPr>
              </pic:pic>
            </a:graphicData>
          </a:graphic>
          <wp14:sizeRelH relativeFrom="margin">
            <wp14:pctWidth>0</wp14:pctWidth>
          </wp14:sizeRelH>
          <wp14:sizeRelV relativeFrom="margin">
            <wp14:pctHeight>0</wp14:pctHeight>
          </wp14:sizeRelV>
        </wp:anchor>
      </w:drawing>
    </w:r>
  </w:p>
  <w:p w14:paraId="3B6B89E9" w14:textId="77777777" w:rsidR="0028505A" w:rsidRPr="00C312E6" w:rsidRDefault="0028505A" w:rsidP="002850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FF1E" w14:textId="77777777" w:rsidR="0028505A" w:rsidRPr="00C312E6" w:rsidRDefault="0028505A" w:rsidP="0014605F">
    <w:pPr>
      <w:pStyle w:val="Footer"/>
    </w:pPr>
    <w:r w:rsidRPr="00C312E6">
      <w:drawing>
        <wp:anchor distT="0" distB="0" distL="114300" distR="114300" simplePos="0" relativeHeight="251644928" behindDoc="0" locked="0" layoutInCell="1" allowOverlap="1" wp14:anchorId="7908DF98" wp14:editId="6476CB2B">
          <wp:simplePos x="0" y="0"/>
          <wp:positionH relativeFrom="page">
            <wp:posOffset>946785</wp:posOffset>
          </wp:positionH>
          <wp:positionV relativeFrom="page">
            <wp:posOffset>9727413</wp:posOffset>
          </wp:positionV>
          <wp:extent cx="957580" cy="266065"/>
          <wp:effectExtent l="0" t="0" r="0" b="635"/>
          <wp:wrapNone/>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957580" cy="266065"/>
                  </a:xfrm>
                  <a:prstGeom prst="rect">
                    <a:avLst/>
                  </a:prstGeom>
                </pic:spPr>
              </pic:pic>
            </a:graphicData>
          </a:graphic>
          <wp14:sizeRelH relativeFrom="margin">
            <wp14:pctWidth>0</wp14:pctWidth>
          </wp14:sizeRelH>
          <wp14:sizeRelV relativeFrom="margin">
            <wp14:pctHeight>0</wp14:pctHeight>
          </wp14:sizeRelV>
        </wp:anchor>
      </w:drawing>
    </w:r>
  </w:p>
  <w:p w14:paraId="70C8FFA2" w14:textId="77777777" w:rsidR="0028505A" w:rsidRPr="00C312E6" w:rsidRDefault="002850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4BC48E" w14:textId="77777777" w:rsidR="0074207B" w:rsidRPr="00C312E6" w:rsidRDefault="0074207B" w:rsidP="002A4867">
      <w:pPr>
        <w:spacing w:line="240" w:lineRule="auto"/>
      </w:pPr>
      <w:r w:rsidRPr="00C312E6">
        <w:separator/>
      </w:r>
    </w:p>
  </w:footnote>
  <w:footnote w:type="continuationSeparator" w:id="0">
    <w:p w14:paraId="1DCA8F0E" w14:textId="77777777" w:rsidR="0074207B" w:rsidRPr="00C312E6" w:rsidRDefault="0074207B" w:rsidP="002A4867">
      <w:pPr>
        <w:spacing w:line="240" w:lineRule="auto"/>
      </w:pPr>
      <w:r w:rsidRPr="00C312E6">
        <w:continuationSeparator/>
      </w:r>
    </w:p>
  </w:footnote>
  <w:footnote w:type="continuationNotice" w:id="1">
    <w:p w14:paraId="42A42645" w14:textId="77777777" w:rsidR="0074207B" w:rsidRPr="00C312E6" w:rsidRDefault="0074207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82CB5" w14:textId="77777777" w:rsidR="0028505A" w:rsidRPr="00C312E6" w:rsidRDefault="0028505A" w:rsidP="0028505A">
    <w:pPr>
      <w:pStyle w:val="Header"/>
    </w:pPr>
    <w:r w:rsidRPr="00C312E6">
      <mc:AlternateContent>
        <mc:Choice Requires="wps">
          <w:drawing>
            <wp:anchor distT="0" distB="0" distL="114300" distR="114300" simplePos="0" relativeHeight="251665408" behindDoc="0" locked="0" layoutInCell="1" allowOverlap="1" wp14:anchorId="1312D894" wp14:editId="550B71F7">
              <wp:simplePos x="0" y="0"/>
              <wp:positionH relativeFrom="page">
                <wp:posOffset>6956425</wp:posOffset>
              </wp:positionH>
              <wp:positionV relativeFrom="page">
                <wp:posOffset>623731</wp:posOffset>
              </wp:positionV>
              <wp:extent cx="337820" cy="222885"/>
              <wp:effectExtent l="0" t="0" r="24130" b="24765"/>
              <wp:wrapNone/>
              <wp:docPr id="11" name="Tekstvak 11"/>
              <wp:cNvGraphicFramePr/>
              <a:graphic xmlns:a="http://schemas.openxmlformats.org/drawingml/2006/main">
                <a:graphicData uri="http://schemas.microsoft.com/office/word/2010/wordprocessingShape">
                  <wps:wsp>
                    <wps:cNvSpPr txBox="1"/>
                    <wps:spPr>
                      <a:xfrm>
                        <a:off x="0" y="0"/>
                        <a:ext cx="337820" cy="222885"/>
                      </a:xfrm>
                      <a:prstGeom prst="rect">
                        <a:avLst/>
                      </a:prstGeom>
                      <a:solidFill>
                        <a:schemeClr val="bg1"/>
                      </a:solidFill>
                      <a:ln w="6350">
                        <a:solidFill>
                          <a:schemeClr val="bg1"/>
                        </a:solidFill>
                      </a:ln>
                    </wps:spPr>
                    <wps:txbx>
                      <w:txbxContent>
                        <w:p w14:paraId="27FA933B" w14:textId="77777777" w:rsidR="0028505A" w:rsidRPr="00C312E6" w:rsidRDefault="0028505A" w:rsidP="0028505A">
                          <w:pPr>
                            <w:jc w:val="center"/>
                            <w:rPr>
                              <w:b/>
                              <w:color w:val="00A3E0" w:themeColor="accent1"/>
                            </w:rPr>
                          </w:pPr>
                          <w:r w:rsidRPr="00C312E6">
                            <w:rPr>
                              <w:b/>
                              <w:color w:val="00A3E0" w:themeColor="accent1"/>
                            </w:rPr>
                            <w:fldChar w:fldCharType="begin"/>
                          </w:r>
                          <w:r w:rsidRPr="00C312E6">
                            <w:rPr>
                              <w:b/>
                              <w:color w:val="00A3E0" w:themeColor="accent1"/>
                            </w:rPr>
                            <w:instrText>PAGE   \* MERGEFORMAT</w:instrText>
                          </w:r>
                          <w:r w:rsidRPr="00C312E6">
                            <w:rPr>
                              <w:b/>
                              <w:color w:val="00A3E0" w:themeColor="accent1"/>
                            </w:rPr>
                            <w:fldChar w:fldCharType="separate"/>
                          </w:r>
                          <w:r w:rsidRPr="00C312E6">
                            <w:rPr>
                              <w:b/>
                              <w:color w:val="00A3E0" w:themeColor="accent1"/>
                            </w:rPr>
                            <w:t>6</w:t>
                          </w:r>
                          <w:r w:rsidRPr="00C312E6">
                            <w:rPr>
                              <w:b/>
                              <w:color w:val="00A3E0" w:themeColor="accent1"/>
                            </w:rPr>
                            <w:fldChar w:fldCharType="end"/>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12D894" id="_x0000_t202" coordsize="21600,21600" o:spt="202" path="m,l,21600r21600,l21600,xe">
              <v:stroke joinstyle="miter"/>
              <v:path gradientshapeok="t" o:connecttype="rect"/>
            </v:shapetype>
            <v:shape id="Tekstvak 11" o:spid="_x0000_s1038" type="#_x0000_t202" style="position:absolute;margin-left:547.75pt;margin-top:49.1pt;width:26.6pt;height:17.5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" fillcolor="white [3212]" strokecolor="white [3212]" strokeweight=".5pt">
              <v:textbox inset="0,,0">
                <w:txbxContent>
                  <w:p w14:paraId="27FA933B" w14:textId="77777777" w:rsidR="0028505A" w:rsidRPr="00C312E6" w:rsidRDefault="0028505A" w:rsidP="0028505A">
                    <w:pPr>
                      <w:jc w:val="center"/>
                      <w:rPr>
                        <w:b/>
                        <w:color w:val="00A3E0" w:themeColor="accent1"/>
                      </w:rPr>
                    </w:pPr>
                    <w:r w:rsidRPr="00C312E6">
                      <w:rPr>
                        <w:b/>
                        <w:color w:val="00A3E0" w:themeColor="accent1"/>
                      </w:rPr>
                      <w:fldChar w:fldCharType="begin"/>
                    </w:r>
                    <w:r w:rsidRPr="00C312E6">
                      <w:rPr>
                        <w:b/>
                        <w:color w:val="00A3E0" w:themeColor="accent1"/>
                      </w:rPr>
                      <w:instrText>PAGE   \* MERGEFORMAT</w:instrText>
                    </w:r>
                    <w:r w:rsidRPr="00C312E6">
                      <w:rPr>
                        <w:b/>
                        <w:color w:val="00A3E0" w:themeColor="accent1"/>
                      </w:rPr>
                      <w:fldChar w:fldCharType="separate"/>
                    </w:r>
                    <w:r w:rsidRPr="00C312E6">
                      <w:rPr>
                        <w:b/>
                        <w:color w:val="00A3E0" w:themeColor="accent1"/>
                      </w:rPr>
                      <w:t>6</w:t>
                    </w:r>
                    <w:r w:rsidRPr="00C312E6">
                      <w:rPr>
                        <w:b/>
                        <w:color w:val="00A3E0" w:themeColor="accent1"/>
                      </w:rPr>
                      <w:fldChar w:fldCharType="end"/>
                    </w:r>
                  </w:p>
                </w:txbxContent>
              </v:textbox>
              <w10:wrap anchorx="page" anchory="page"/>
            </v:shape>
          </w:pict>
        </mc:Fallback>
      </mc:AlternateContent>
    </w:r>
    <w:r w:rsidRPr="00C312E6">
      <w:drawing>
        <wp:anchor distT="0" distB="0" distL="114300" distR="114300" simplePos="0" relativeHeight="251660288" behindDoc="0" locked="0" layoutInCell="1" allowOverlap="1" wp14:anchorId="33200685" wp14:editId="6EA6E478">
          <wp:simplePos x="0" y="0"/>
          <wp:positionH relativeFrom="page">
            <wp:posOffset>7035165</wp:posOffset>
          </wp:positionH>
          <wp:positionV relativeFrom="page">
            <wp:posOffset>449580</wp:posOffset>
          </wp:positionV>
          <wp:extent cx="172720" cy="186690"/>
          <wp:effectExtent l="0" t="0" r="0" b="3810"/>
          <wp:wrapNone/>
          <wp:docPr id="1265192405" name="Afbeelding 31" title="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172720" cy="186690"/>
                  </a:xfrm>
                  <a:prstGeom prst="rect">
                    <a:avLst/>
                  </a:prstGeom>
                </pic:spPr>
              </pic:pic>
            </a:graphicData>
          </a:graphic>
          <wp14:sizeRelH relativeFrom="margin">
            <wp14:pctWidth>0</wp14:pctWidth>
          </wp14:sizeRelH>
          <wp14:sizeRelV relativeFrom="margin">
            <wp14:pctHeight>0</wp14:pctHeight>
          </wp14:sizeRelV>
        </wp:anchor>
      </w:drawing>
    </w:r>
  </w:p>
  <w:p w14:paraId="5C77D1C7" w14:textId="77777777" w:rsidR="0028505A" w:rsidRPr="00C312E6" w:rsidRDefault="0028505A" w:rsidP="002850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ED545B3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9467F1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AFEA0C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056C11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7D48D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4A148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4428A3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F3C97E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36804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400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3C2B14"/>
    <w:multiLevelType w:val="multilevel"/>
    <w:tmpl w:val="BDC6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875521"/>
    <w:multiLevelType w:val="multilevel"/>
    <w:tmpl w:val="44B6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E308B"/>
    <w:multiLevelType w:val="multilevel"/>
    <w:tmpl w:val="679E9BC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0A936463"/>
    <w:multiLevelType w:val="hybridMultilevel"/>
    <w:tmpl w:val="D340D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5E6322"/>
    <w:multiLevelType w:val="multilevel"/>
    <w:tmpl w:val="998C3A76"/>
    <w:numStyleLink w:val="InfoSupportNummering"/>
  </w:abstractNum>
  <w:abstractNum w:abstractNumId="15" w15:restartNumberingAfterBreak="0">
    <w:nsid w:val="13FF5611"/>
    <w:multiLevelType w:val="multilevel"/>
    <w:tmpl w:val="2DF218C2"/>
    <w:numStyleLink w:val="InfoSupportBullets"/>
  </w:abstractNum>
  <w:abstractNum w:abstractNumId="16" w15:restartNumberingAfterBreak="0">
    <w:nsid w:val="13FF5AB3"/>
    <w:multiLevelType w:val="hybridMultilevel"/>
    <w:tmpl w:val="8C38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8241B3"/>
    <w:multiLevelType w:val="multilevel"/>
    <w:tmpl w:val="998C3A76"/>
    <w:numStyleLink w:val="InfoSupportNummering"/>
  </w:abstractNum>
  <w:abstractNum w:abstractNumId="18" w15:restartNumberingAfterBreak="0">
    <w:nsid w:val="1E8F1BE3"/>
    <w:multiLevelType w:val="multilevel"/>
    <w:tmpl w:val="2DF218C2"/>
    <w:numStyleLink w:val="InfoSupportBullets"/>
  </w:abstractNum>
  <w:abstractNum w:abstractNumId="19" w15:restartNumberingAfterBreak="0">
    <w:nsid w:val="22E74099"/>
    <w:multiLevelType w:val="hybridMultilevel"/>
    <w:tmpl w:val="EE5618E2"/>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0" w15:restartNumberingAfterBreak="0">
    <w:nsid w:val="252F2518"/>
    <w:multiLevelType w:val="multilevel"/>
    <w:tmpl w:val="9C1A1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6635FF"/>
    <w:multiLevelType w:val="multilevel"/>
    <w:tmpl w:val="2DF218C2"/>
    <w:styleLink w:val="InfoSupportBullets"/>
    <w:lvl w:ilvl="0">
      <w:start w:val="1"/>
      <w:numFmt w:val="bullet"/>
      <w:lvlText w:val=""/>
      <w:lvlJc w:val="left"/>
      <w:pPr>
        <w:ind w:left="360" w:hanging="360"/>
      </w:pPr>
      <w:rPr>
        <w:rFonts w:ascii="Symbol" w:hAnsi="Symbol" w:hint="default"/>
        <w:color w:val="00A3E0" w:themeColor="accent1"/>
      </w:rPr>
    </w:lvl>
    <w:lvl w:ilvl="1">
      <w:start w:val="1"/>
      <w:numFmt w:val="bullet"/>
      <w:lvlText w:val=""/>
      <w:lvlJc w:val="left"/>
      <w:pPr>
        <w:ind w:left="720" w:hanging="360"/>
      </w:pPr>
      <w:rPr>
        <w:rFonts w:ascii="Symbol" w:hAnsi="Symbol" w:hint="default"/>
        <w:color w:val="003865" w:themeColor="accent2"/>
      </w:rPr>
    </w:lvl>
    <w:lvl w:ilvl="2">
      <w:start w:val="1"/>
      <w:numFmt w:val="bullet"/>
      <w:lvlText w:val=""/>
      <w:lvlJc w:val="left"/>
      <w:pPr>
        <w:ind w:left="1080" w:hanging="360"/>
      </w:pPr>
      <w:rPr>
        <w:rFonts w:ascii="Symbol" w:hAnsi="Symbol" w:hint="default"/>
        <w:color w:val="00A3E0" w:themeColor="accent1"/>
      </w:rPr>
    </w:lvl>
    <w:lvl w:ilvl="3">
      <w:start w:val="1"/>
      <w:numFmt w:val="bullet"/>
      <w:lvlText w:val=""/>
      <w:lvlJc w:val="left"/>
      <w:pPr>
        <w:ind w:left="1440" w:hanging="360"/>
      </w:pPr>
      <w:rPr>
        <w:rFonts w:ascii="Symbol" w:hAnsi="Symbol" w:hint="default"/>
        <w:color w:val="003865" w:themeColor="accent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CCD6EFE"/>
    <w:multiLevelType w:val="hybridMultilevel"/>
    <w:tmpl w:val="87684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149FA"/>
    <w:multiLevelType w:val="hybridMultilevel"/>
    <w:tmpl w:val="83889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FC050C"/>
    <w:multiLevelType w:val="multilevel"/>
    <w:tmpl w:val="2DF218C2"/>
    <w:numStyleLink w:val="InfoSupportBullets"/>
  </w:abstractNum>
  <w:abstractNum w:abstractNumId="25" w15:restartNumberingAfterBreak="0">
    <w:nsid w:val="3E521F1B"/>
    <w:multiLevelType w:val="hybridMultilevel"/>
    <w:tmpl w:val="E90AE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1B11AF"/>
    <w:multiLevelType w:val="hybridMultilevel"/>
    <w:tmpl w:val="27707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595DE8"/>
    <w:multiLevelType w:val="hybridMultilevel"/>
    <w:tmpl w:val="C738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414E1A"/>
    <w:multiLevelType w:val="multilevel"/>
    <w:tmpl w:val="998C3A76"/>
    <w:numStyleLink w:val="InfoSupportNummering"/>
  </w:abstractNum>
  <w:abstractNum w:abstractNumId="29" w15:restartNumberingAfterBreak="0">
    <w:nsid w:val="4AE74654"/>
    <w:multiLevelType w:val="multilevel"/>
    <w:tmpl w:val="998C3A76"/>
    <w:styleLink w:val="InfoSupportNummering"/>
    <w:lvl w:ilvl="0">
      <w:start w:val="1"/>
      <w:numFmt w:val="decimal"/>
      <w:lvlText w:val="%1."/>
      <w:lvlJc w:val="left"/>
      <w:pPr>
        <w:ind w:left="360" w:hanging="360"/>
      </w:pPr>
      <w:rPr>
        <w:rFonts w:hint="default"/>
        <w:b/>
        <w:i w:val="0"/>
        <w:color w:val="00A3E0" w:themeColor="accent1"/>
      </w:rPr>
    </w:lvl>
    <w:lvl w:ilvl="1">
      <w:start w:val="1"/>
      <w:numFmt w:val="lowerLetter"/>
      <w:lvlText w:val="%2."/>
      <w:lvlJc w:val="left"/>
      <w:pPr>
        <w:ind w:left="720" w:hanging="360"/>
      </w:pPr>
      <w:rPr>
        <w:rFonts w:hint="default"/>
        <w:b/>
        <w:i w:val="0"/>
        <w:color w:val="003865" w:themeColor="text2"/>
      </w:rPr>
    </w:lvl>
    <w:lvl w:ilvl="2">
      <w:start w:val="1"/>
      <w:numFmt w:val="decimal"/>
      <w:lvlText w:val="%3."/>
      <w:lvlJc w:val="left"/>
      <w:pPr>
        <w:ind w:left="1080" w:hanging="360"/>
      </w:pPr>
      <w:rPr>
        <w:rFonts w:hint="default"/>
        <w:b w:val="0"/>
        <w:i w:val="0"/>
        <w:color w:val="003865" w:themeColor="text2"/>
      </w:rPr>
    </w:lvl>
    <w:lvl w:ilvl="3">
      <w:start w:val="1"/>
      <w:numFmt w:val="lowerLetter"/>
      <w:lvlText w:val="%4."/>
      <w:lvlJc w:val="left"/>
      <w:pPr>
        <w:ind w:left="1440" w:hanging="360"/>
      </w:pPr>
      <w:rPr>
        <w:rFonts w:hint="default"/>
        <w:color w:val="003865" w:themeColor="text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CDF5104"/>
    <w:multiLevelType w:val="hybridMultilevel"/>
    <w:tmpl w:val="7C925B14"/>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59863AEB"/>
    <w:multiLevelType w:val="hybridMultilevel"/>
    <w:tmpl w:val="C890D59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5CD23ACE"/>
    <w:multiLevelType w:val="hybridMultilevel"/>
    <w:tmpl w:val="86C83FA4"/>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33" w15:restartNumberingAfterBreak="0">
    <w:nsid w:val="5DAE2C23"/>
    <w:multiLevelType w:val="hybridMultilevel"/>
    <w:tmpl w:val="E984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F5558F"/>
    <w:multiLevelType w:val="multilevel"/>
    <w:tmpl w:val="2DF218C2"/>
    <w:numStyleLink w:val="InfoSupportBullets"/>
  </w:abstractNum>
  <w:abstractNum w:abstractNumId="35" w15:restartNumberingAfterBreak="0">
    <w:nsid w:val="62620831"/>
    <w:multiLevelType w:val="multilevel"/>
    <w:tmpl w:val="FD36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10011C"/>
    <w:multiLevelType w:val="multilevel"/>
    <w:tmpl w:val="93C2E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F06857"/>
    <w:multiLevelType w:val="multilevel"/>
    <w:tmpl w:val="31107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392B11"/>
    <w:multiLevelType w:val="multilevel"/>
    <w:tmpl w:val="D292C910"/>
    <w:lvl w:ilvl="0">
      <w:start w:val="1"/>
      <w:numFmt w:val="decimal"/>
      <w:pStyle w:val="Bijlagen"/>
      <w:lvlText w:val="Bijlage %1"/>
      <w:lvlJc w:val="left"/>
      <w:pPr>
        <w:ind w:left="1701" w:hanging="1701"/>
      </w:pPr>
      <w:rPr>
        <w:rFonts w:hint="default"/>
        <w:color w:val="003865" w:themeColor="accent2"/>
      </w:rPr>
    </w:lvl>
    <w:lvl w:ilvl="1">
      <w:start w:val="1"/>
      <w:numFmt w:val="decimal"/>
      <w:pStyle w:val="BijlagenKop"/>
      <w:lvlText w:val="B.%1.%2"/>
      <w:lvlJc w:val="left"/>
      <w:pPr>
        <w:ind w:left="1701" w:hanging="1701"/>
      </w:pPr>
      <w:rPr>
        <w:rFonts w:asciiTheme="majorHAnsi" w:hAnsiTheme="majorHAnsi" w:hint="default"/>
        <w:b/>
        <w:bCs w:val="0"/>
        <w:i w:val="0"/>
        <w:iCs w:val="0"/>
        <w:caps w:val="0"/>
        <w:smallCaps w:val="0"/>
        <w:strike w:val="0"/>
        <w:dstrike w:val="0"/>
        <w:outline w:val="0"/>
        <w:shadow w:val="0"/>
        <w:emboss w:val="0"/>
        <w:imprint w:val="0"/>
        <w:noProof w:val="0"/>
        <w:vanish w:val="0"/>
        <w:color w:val="003865" w:themeColor="text2"/>
        <w:spacing w:val="0"/>
        <w:kern w:val="0"/>
        <w:position w:val="0"/>
        <w:sz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ijlageSubkop"/>
      <w:lvlText w:val="B.%1.%2.%3"/>
      <w:lvlJc w:val="left"/>
      <w:pPr>
        <w:ind w:left="1701" w:hanging="1701"/>
      </w:pPr>
      <w:rPr>
        <w:rFonts w:hint="default"/>
        <w:color w:val="003865" w:themeColor="accent2"/>
      </w:rPr>
    </w:lvl>
    <w:lvl w:ilvl="3">
      <w:start w:val="1"/>
      <w:numFmt w:val="decimal"/>
      <w:lvlText w:val="%1.%2.%3.%4."/>
      <w:lvlJc w:val="left"/>
      <w:pPr>
        <w:ind w:left="1701" w:hanging="1701"/>
      </w:pPr>
      <w:rPr>
        <w:rFonts w:hint="default"/>
      </w:rPr>
    </w:lvl>
    <w:lvl w:ilvl="4">
      <w:start w:val="1"/>
      <w:numFmt w:val="decimal"/>
      <w:lvlText w:val="%1.%2.%3.%4.%5."/>
      <w:lvlJc w:val="left"/>
      <w:pPr>
        <w:ind w:left="1701" w:hanging="1701"/>
      </w:pPr>
      <w:rPr>
        <w:rFonts w:hint="default"/>
      </w:rPr>
    </w:lvl>
    <w:lvl w:ilvl="5">
      <w:start w:val="1"/>
      <w:numFmt w:val="decimal"/>
      <w:lvlText w:val="%1.%2.%3.%4.%5.%6."/>
      <w:lvlJc w:val="left"/>
      <w:pPr>
        <w:ind w:left="1701" w:hanging="1701"/>
      </w:pPr>
      <w:rPr>
        <w:rFonts w:hint="default"/>
      </w:rPr>
    </w:lvl>
    <w:lvl w:ilvl="6">
      <w:start w:val="1"/>
      <w:numFmt w:val="decimal"/>
      <w:lvlText w:val="%1.%2.%3.%4.%5.%6.%7."/>
      <w:lvlJc w:val="left"/>
      <w:pPr>
        <w:ind w:left="1701" w:hanging="1701"/>
      </w:pPr>
      <w:rPr>
        <w:rFonts w:hint="default"/>
      </w:rPr>
    </w:lvl>
    <w:lvl w:ilvl="7">
      <w:start w:val="1"/>
      <w:numFmt w:val="decimal"/>
      <w:lvlText w:val="%1.%2.%3.%4.%5.%6.%7.%8."/>
      <w:lvlJc w:val="left"/>
      <w:pPr>
        <w:ind w:left="1701" w:hanging="1701"/>
      </w:pPr>
      <w:rPr>
        <w:rFonts w:hint="default"/>
      </w:rPr>
    </w:lvl>
    <w:lvl w:ilvl="8">
      <w:start w:val="1"/>
      <w:numFmt w:val="decimal"/>
      <w:lvlText w:val="%1.%2.%3.%4.%5.%6.%7.%8.%9."/>
      <w:lvlJc w:val="left"/>
      <w:pPr>
        <w:ind w:left="1701" w:hanging="1701"/>
      </w:pPr>
      <w:rPr>
        <w:rFonts w:hint="default"/>
      </w:rPr>
    </w:lvl>
  </w:abstractNum>
  <w:abstractNum w:abstractNumId="39" w15:restartNumberingAfterBreak="0">
    <w:nsid w:val="694831B0"/>
    <w:multiLevelType w:val="multilevel"/>
    <w:tmpl w:val="CFC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501642"/>
    <w:multiLevelType w:val="multilevel"/>
    <w:tmpl w:val="998C3A76"/>
    <w:numStyleLink w:val="InfoSupportNummering"/>
  </w:abstractNum>
  <w:abstractNum w:abstractNumId="41" w15:restartNumberingAfterBreak="0">
    <w:nsid w:val="72D17B8D"/>
    <w:multiLevelType w:val="hybridMultilevel"/>
    <w:tmpl w:val="44ACF02E"/>
    <w:lvl w:ilvl="0" w:tplc="10000001">
      <w:start w:val="1"/>
      <w:numFmt w:val="bullet"/>
      <w:lvlText w:val=""/>
      <w:lvlJc w:val="left"/>
      <w:pPr>
        <w:ind w:left="766" w:hanging="360"/>
      </w:pPr>
      <w:rPr>
        <w:rFonts w:ascii="Symbol" w:hAnsi="Symbol" w:hint="default"/>
      </w:rPr>
    </w:lvl>
    <w:lvl w:ilvl="1" w:tplc="10000003" w:tentative="1">
      <w:start w:val="1"/>
      <w:numFmt w:val="bullet"/>
      <w:lvlText w:val="o"/>
      <w:lvlJc w:val="left"/>
      <w:pPr>
        <w:ind w:left="1486" w:hanging="360"/>
      </w:pPr>
      <w:rPr>
        <w:rFonts w:ascii="Courier New" w:hAnsi="Courier New" w:cs="Courier New" w:hint="default"/>
      </w:rPr>
    </w:lvl>
    <w:lvl w:ilvl="2" w:tplc="10000005" w:tentative="1">
      <w:start w:val="1"/>
      <w:numFmt w:val="bullet"/>
      <w:lvlText w:val=""/>
      <w:lvlJc w:val="left"/>
      <w:pPr>
        <w:ind w:left="2206" w:hanging="360"/>
      </w:pPr>
      <w:rPr>
        <w:rFonts w:ascii="Wingdings" w:hAnsi="Wingdings" w:hint="default"/>
      </w:rPr>
    </w:lvl>
    <w:lvl w:ilvl="3" w:tplc="10000001" w:tentative="1">
      <w:start w:val="1"/>
      <w:numFmt w:val="bullet"/>
      <w:lvlText w:val=""/>
      <w:lvlJc w:val="left"/>
      <w:pPr>
        <w:ind w:left="2926" w:hanging="360"/>
      </w:pPr>
      <w:rPr>
        <w:rFonts w:ascii="Symbol" w:hAnsi="Symbol" w:hint="default"/>
      </w:rPr>
    </w:lvl>
    <w:lvl w:ilvl="4" w:tplc="10000003" w:tentative="1">
      <w:start w:val="1"/>
      <w:numFmt w:val="bullet"/>
      <w:lvlText w:val="o"/>
      <w:lvlJc w:val="left"/>
      <w:pPr>
        <w:ind w:left="3646" w:hanging="360"/>
      </w:pPr>
      <w:rPr>
        <w:rFonts w:ascii="Courier New" w:hAnsi="Courier New" w:cs="Courier New" w:hint="default"/>
      </w:rPr>
    </w:lvl>
    <w:lvl w:ilvl="5" w:tplc="10000005" w:tentative="1">
      <w:start w:val="1"/>
      <w:numFmt w:val="bullet"/>
      <w:lvlText w:val=""/>
      <w:lvlJc w:val="left"/>
      <w:pPr>
        <w:ind w:left="4366" w:hanging="360"/>
      </w:pPr>
      <w:rPr>
        <w:rFonts w:ascii="Wingdings" w:hAnsi="Wingdings" w:hint="default"/>
      </w:rPr>
    </w:lvl>
    <w:lvl w:ilvl="6" w:tplc="10000001" w:tentative="1">
      <w:start w:val="1"/>
      <w:numFmt w:val="bullet"/>
      <w:lvlText w:val=""/>
      <w:lvlJc w:val="left"/>
      <w:pPr>
        <w:ind w:left="5086" w:hanging="360"/>
      </w:pPr>
      <w:rPr>
        <w:rFonts w:ascii="Symbol" w:hAnsi="Symbol" w:hint="default"/>
      </w:rPr>
    </w:lvl>
    <w:lvl w:ilvl="7" w:tplc="10000003" w:tentative="1">
      <w:start w:val="1"/>
      <w:numFmt w:val="bullet"/>
      <w:lvlText w:val="o"/>
      <w:lvlJc w:val="left"/>
      <w:pPr>
        <w:ind w:left="5806" w:hanging="360"/>
      </w:pPr>
      <w:rPr>
        <w:rFonts w:ascii="Courier New" w:hAnsi="Courier New" w:cs="Courier New" w:hint="default"/>
      </w:rPr>
    </w:lvl>
    <w:lvl w:ilvl="8" w:tplc="10000005" w:tentative="1">
      <w:start w:val="1"/>
      <w:numFmt w:val="bullet"/>
      <w:lvlText w:val=""/>
      <w:lvlJc w:val="left"/>
      <w:pPr>
        <w:ind w:left="6526" w:hanging="360"/>
      </w:pPr>
      <w:rPr>
        <w:rFonts w:ascii="Wingdings" w:hAnsi="Wingdings" w:hint="default"/>
      </w:rPr>
    </w:lvl>
  </w:abstractNum>
  <w:abstractNum w:abstractNumId="42" w15:restartNumberingAfterBreak="0">
    <w:nsid w:val="7B0D7D95"/>
    <w:multiLevelType w:val="hybridMultilevel"/>
    <w:tmpl w:val="0B50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276918"/>
    <w:multiLevelType w:val="multilevel"/>
    <w:tmpl w:val="03DA1BD2"/>
    <w:lvl w:ilvl="0">
      <w:start w:val="1"/>
      <w:numFmt w:val="decimal"/>
      <w:lvlText w:val="%1."/>
      <w:lvlJc w:val="left"/>
      <w:pPr>
        <w:ind w:left="374" w:hanging="37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54" w:hanging="754"/>
      </w:pPr>
      <w:rPr>
        <w:rFonts w:hint="default"/>
      </w:rPr>
    </w:lvl>
    <w:lvl w:ilvl="3">
      <w:start w:val="1"/>
      <w:numFmt w:val="decimal"/>
      <w:lvlText w:val="%1.%2.%3.%4."/>
      <w:lvlJc w:val="left"/>
      <w:pPr>
        <w:ind w:left="941" w:hanging="941"/>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067607570">
    <w:abstractNumId w:val="12"/>
  </w:num>
  <w:num w:numId="2" w16cid:durableId="954141674">
    <w:abstractNumId w:val="9"/>
  </w:num>
  <w:num w:numId="3" w16cid:durableId="1036194316">
    <w:abstractNumId w:val="7"/>
  </w:num>
  <w:num w:numId="4" w16cid:durableId="1168902938">
    <w:abstractNumId w:val="6"/>
  </w:num>
  <w:num w:numId="5" w16cid:durableId="550386250">
    <w:abstractNumId w:val="5"/>
  </w:num>
  <w:num w:numId="6" w16cid:durableId="566766868">
    <w:abstractNumId w:val="4"/>
  </w:num>
  <w:num w:numId="7" w16cid:durableId="2047607125">
    <w:abstractNumId w:val="8"/>
  </w:num>
  <w:num w:numId="8" w16cid:durableId="1843741776">
    <w:abstractNumId w:val="3"/>
  </w:num>
  <w:num w:numId="9" w16cid:durableId="1171214073">
    <w:abstractNumId w:val="2"/>
  </w:num>
  <w:num w:numId="10" w16cid:durableId="843521102">
    <w:abstractNumId w:val="1"/>
  </w:num>
  <w:num w:numId="11" w16cid:durableId="921647130">
    <w:abstractNumId w:val="0"/>
  </w:num>
  <w:num w:numId="12" w16cid:durableId="1604537012">
    <w:abstractNumId w:val="38"/>
  </w:num>
  <w:num w:numId="13" w16cid:durableId="1457720873">
    <w:abstractNumId w:val="43"/>
  </w:num>
  <w:num w:numId="14" w16cid:durableId="1528369628">
    <w:abstractNumId w:val="27"/>
  </w:num>
  <w:num w:numId="15" w16cid:durableId="970592614">
    <w:abstractNumId w:val="22"/>
  </w:num>
  <w:num w:numId="16" w16cid:durableId="478692955">
    <w:abstractNumId w:val="23"/>
  </w:num>
  <w:num w:numId="17" w16cid:durableId="1264848259">
    <w:abstractNumId w:val="25"/>
  </w:num>
  <w:num w:numId="18" w16cid:durableId="1566262579">
    <w:abstractNumId w:val="13"/>
  </w:num>
  <w:num w:numId="19" w16cid:durableId="211430396">
    <w:abstractNumId w:val="42"/>
  </w:num>
  <w:num w:numId="20" w16cid:durableId="399256065">
    <w:abstractNumId w:val="16"/>
  </w:num>
  <w:num w:numId="21" w16cid:durableId="863445488">
    <w:abstractNumId w:val="33"/>
  </w:num>
  <w:num w:numId="22" w16cid:durableId="1589188988">
    <w:abstractNumId w:val="26"/>
  </w:num>
  <w:num w:numId="23" w16cid:durableId="973023051">
    <w:abstractNumId w:val="21"/>
  </w:num>
  <w:num w:numId="24" w16cid:durableId="1487013738">
    <w:abstractNumId w:val="34"/>
  </w:num>
  <w:num w:numId="25" w16cid:durableId="519976963">
    <w:abstractNumId w:val="18"/>
  </w:num>
  <w:num w:numId="26" w16cid:durableId="1389108297">
    <w:abstractNumId w:val="24"/>
  </w:num>
  <w:num w:numId="27" w16cid:durableId="126441027">
    <w:abstractNumId w:val="15"/>
  </w:num>
  <w:num w:numId="28" w16cid:durableId="404232306">
    <w:abstractNumId w:val="29"/>
  </w:num>
  <w:num w:numId="29" w16cid:durableId="511843950">
    <w:abstractNumId w:val="14"/>
  </w:num>
  <w:num w:numId="30" w16cid:durableId="2043241266">
    <w:abstractNumId w:val="17"/>
  </w:num>
  <w:num w:numId="31" w16cid:durableId="504439839">
    <w:abstractNumId w:val="40"/>
  </w:num>
  <w:num w:numId="32" w16cid:durableId="926503592">
    <w:abstractNumId w:val="28"/>
  </w:num>
  <w:num w:numId="33" w16cid:durableId="1835947235">
    <w:abstractNumId w:val="31"/>
  </w:num>
  <w:num w:numId="34" w16cid:durableId="2113895944">
    <w:abstractNumId w:val="32"/>
  </w:num>
  <w:num w:numId="35" w16cid:durableId="788663830">
    <w:abstractNumId w:val="19"/>
  </w:num>
  <w:num w:numId="36" w16cid:durableId="915749569">
    <w:abstractNumId w:val="30"/>
  </w:num>
  <w:num w:numId="37" w16cid:durableId="10037893">
    <w:abstractNumId w:val="41"/>
  </w:num>
  <w:num w:numId="38" w16cid:durableId="497577136">
    <w:abstractNumId w:val="11"/>
  </w:num>
  <w:num w:numId="39" w16cid:durableId="747849828">
    <w:abstractNumId w:val="35"/>
  </w:num>
  <w:num w:numId="40" w16cid:durableId="935674941">
    <w:abstractNumId w:val="37"/>
  </w:num>
  <w:num w:numId="41" w16cid:durableId="394015002">
    <w:abstractNumId w:val="20"/>
  </w:num>
  <w:num w:numId="42" w16cid:durableId="1375541371">
    <w:abstractNumId w:val="39"/>
  </w:num>
  <w:num w:numId="43" w16cid:durableId="698311432">
    <w:abstractNumId w:val="36"/>
  </w:num>
  <w:num w:numId="44" w16cid:durableId="1533962062">
    <w:abstractNumId w:val="10"/>
  </w:num>
  <w:num w:numId="45" w16cid:durableId="97186259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uijpers,Nico N.H.L.">
    <w15:presenceInfo w15:providerId="AD" w15:userId="S::889854@fontys.nl::5d50eca6-fe78-41da-9af7-80f69687f2d4"/>
  </w15:person>
  <w15:person w15:author="luuk.horsman@infosupport.com">
    <w15:presenceInfo w15:providerId="AD" w15:userId="S::urn:spo:guest#luuk.horsman@infosupport.com::"/>
  </w15:person>
  <w15:person w15:author="Pizzella Ricci,Serggio S.V.">
    <w15:presenceInfo w15:providerId="AD" w15:userId="S::478879@student.fontys.nl::d49c347d-b104-4ea0-9e4b-559a20f24c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dxAdres" w:val="Kruisboog 42"/>
    <w:docVar w:name="idxAppendices" w:val="Bijlagen"/>
    <w:docVar w:name="idxBank" w:val="K.v.K 3013 5370_x000d__x000a_BTW NL8062.30.277B01_x000d__x000a_IBAN NL92 RABO 0305 9528 89_x000d__x000a_BIC RABONL2U_x000d__x000a_IBAN NL74 INGB 0004 7385 93_x000d__x000a_BIC INGBNL2A"/>
    <w:docVar w:name="idxEmail" w:val="info.nl@InfoSupport.com"/>
    <w:docVar w:name="idxEntiteit" w:val="Info Support B.V."/>
    <w:docVar w:name="idxEntity" w:val="0"/>
    <w:docVar w:name="idxFax" w:val="+31(0)318 - 55 23 55"/>
    <w:docVar w:name="idxKvK" w:val="30135370"/>
    <w:docVar w:name="idxLogo" w:val="_x000d_"/>
    <w:docVar w:name="idxNaam" w:val="Hoofdkantoor"/>
    <w:docVar w:name="idxPlaats" w:val="Veenendaal"/>
    <w:docVar w:name="idxPostcode" w:val="3905 TG"/>
    <w:docVar w:name="idxSecLines" w:val="De Smalle Zijde 39_x000d__x000a_3903 LM Veenendaal_x000d__x000a_Tel. +31(0)318 - 50 11 19_x000d__x000a_Fax +31(0)318 - 51 83 59"/>
    <w:docVar w:name="idxSecName" w:val="Kenniscentrum"/>
    <w:docVar w:name="idxTel" w:val="+31(0)318 - 55 20 20"/>
    <w:docVar w:name="Language" w:val="NL"/>
    <w:docVar w:name="txtAppendices" w:val="Bijlagen_x000d_"/>
    <w:docVar w:name="txtAuthor" w:val="Auteur"/>
    <w:docVar w:name="txtCC" w:val="C.c."/>
    <w:docVar w:name="txtChanges" w:val="Wijziging"/>
    <w:docVar w:name="txtClient" w:val="Klant"/>
    <w:docVar w:name="txtCompany" w:val="Bedrijf"/>
    <w:docVar w:name="txtDate" w:val="Datum"/>
    <w:docVar w:name="txtDear" w:val="Geachte "/>
    <w:docVar w:name="txtDistribution" w:val="Distributielijst"/>
    <w:docVar w:name="txtDocData" w:val="Documentgegevens"/>
    <w:docVar w:name="txtDocHistory" w:val="Documenthistorie"/>
    <w:docVar w:name="txtEntiteit" w:val="Info Support"/>
    <w:docVar w:name="txtFigures" w:val="Figuren"/>
    <w:docVar w:name="txtFile" w:val="Bestand"/>
    <w:docVar w:name="txtFirmaAdres" w:val="Kruisboog 42"/>
    <w:docVar w:name="txtFirmaKVK" w:val="3013 5370"/>
    <w:docVar w:name="txtFirmaPlaats" w:val="Veenendaal"/>
    <w:docVar w:name="txtFirmaPostcode" w:val="3905 TG"/>
    <w:docVar w:name="txtFunction" w:val="Functie"/>
    <w:docVar w:name="txtHistory" w:val="Historie"/>
    <w:docVar w:name="txtIntroduction" w:val="Inleiding"/>
    <w:docVar w:name="txtName" w:val="Naam"/>
    <w:docVar w:name="txtOpdracht" w:val="In opdracht van"/>
    <w:docVar w:name="txtPage" w:val="Pagina"/>
    <w:docVar w:name="txtPageOf" w:val="van"/>
    <w:docVar w:name="txtProject" w:val="Project"/>
    <w:docVar w:name="txtProjectNumber" w:val="Projectnummer"/>
    <w:docVar w:name="txtReference" w:val="Kenmerk"/>
    <w:docVar w:name="txtRegards" w:val="Met vriendelijke groet"/>
    <w:docVar w:name="txtReport" w:val="Rapport"/>
    <w:docVar w:name="txtStatus" w:val="Status"/>
    <w:docVar w:name="txtSubject" w:val="Onderwerp"/>
    <w:docVar w:name="txtSummary" w:val="Samenvatting"/>
    <w:docVar w:name="txtTables" w:val="Tabellen"/>
    <w:docVar w:name="txtTitle" w:val="Titel"/>
    <w:docVar w:name="txtTo" w:val="Aan"/>
    <w:docVar w:name="txtTOC" w:val="Inhoudsopgave"/>
    <w:docVar w:name="txtUitgevoerdDoor" w:val="Deze studie werd uitgevoerd door:"/>
    <w:docVar w:name="txtVersion" w:val="Versie"/>
  </w:docVars>
  <w:rsids>
    <w:rsidRoot w:val="0087059D"/>
    <w:rsid w:val="00001EB3"/>
    <w:rsid w:val="00005DD9"/>
    <w:rsid w:val="000061B9"/>
    <w:rsid w:val="00011F8B"/>
    <w:rsid w:val="00070BBE"/>
    <w:rsid w:val="0009564F"/>
    <w:rsid w:val="000A2C2D"/>
    <w:rsid w:val="000A3272"/>
    <w:rsid w:val="000C5FA8"/>
    <w:rsid w:val="000C6607"/>
    <w:rsid w:val="000D2D35"/>
    <w:rsid w:val="000D4FE4"/>
    <w:rsid w:val="000E0778"/>
    <w:rsid w:val="000E19A2"/>
    <w:rsid w:val="000F6F2F"/>
    <w:rsid w:val="00106627"/>
    <w:rsid w:val="00106BCD"/>
    <w:rsid w:val="0010780F"/>
    <w:rsid w:val="00117EC4"/>
    <w:rsid w:val="00133FC7"/>
    <w:rsid w:val="001448D6"/>
    <w:rsid w:val="0014605F"/>
    <w:rsid w:val="001465D3"/>
    <w:rsid w:val="00152836"/>
    <w:rsid w:val="001612D1"/>
    <w:rsid w:val="00176F9C"/>
    <w:rsid w:val="00192A4E"/>
    <w:rsid w:val="0019325A"/>
    <w:rsid w:val="001B1CA3"/>
    <w:rsid w:val="001D2033"/>
    <w:rsid w:val="001F1FB1"/>
    <w:rsid w:val="001F5B4A"/>
    <w:rsid w:val="001F76DE"/>
    <w:rsid w:val="0022031D"/>
    <w:rsid w:val="00226FA3"/>
    <w:rsid w:val="002425B4"/>
    <w:rsid w:val="0024646F"/>
    <w:rsid w:val="00257A9D"/>
    <w:rsid w:val="00262B9F"/>
    <w:rsid w:val="00264F57"/>
    <w:rsid w:val="00280E84"/>
    <w:rsid w:val="0028505A"/>
    <w:rsid w:val="002A462A"/>
    <w:rsid w:val="002A4867"/>
    <w:rsid w:val="002B038E"/>
    <w:rsid w:val="002E3A7D"/>
    <w:rsid w:val="002F09C7"/>
    <w:rsid w:val="002F22ED"/>
    <w:rsid w:val="00301094"/>
    <w:rsid w:val="003036C2"/>
    <w:rsid w:val="00320467"/>
    <w:rsid w:val="003247A1"/>
    <w:rsid w:val="003347E4"/>
    <w:rsid w:val="00334897"/>
    <w:rsid w:val="0034488D"/>
    <w:rsid w:val="00361694"/>
    <w:rsid w:val="00365213"/>
    <w:rsid w:val="00365D6B"/>
    <w:rsid w:val="00384E2C"/>
    <w:rsid w:val="003939B3"/>
    <w:rsid w:val="003A2C20"/>
    <w:rsid w:val="003A584E"/>
    <w:rsid w:val="003C26B1"/>
    <w:rsid w:val="003F1ED0"/>
    <w:rsid w:val="003F1FEE"/>
    <w:rsid w:val="0041173C"/>
    <w:rsid w:val="004160B1"/>
    <w:rsid w:val="00463EAA"/>
    <w:rsid w:val="00463F1F"/>
    <w:rsid w:val="00474713"/>
    <w:rsid w:val="00475326"/>
    <w:rsid w:val="00477735"/>
    <w:rsid w:val="00481A33"/>
    <w:rsid w:val="00490EDB"/>
    <w:rsid w:val="004971E4"/>
    <w:rsid w:val="004B0C6F"/>
    <w:rsid w:val="004C53C5"/>
    <w:rsid w:val="004C61B4"/>
    <w:rsid w:val="004D331A"/>
    <w:rsid w:val="004D5725"/>
    <w:rsid w:val="004E1402"/>
    <w:rsid w:val="004E23A1"/>
    <w:rsid w:val="004E663D"/>
    <w:rsid w:val="004F0F73"/>
    <w:rsid w:val="00510EF3"/>
    <w:rsid w:val="005238E2"/>
    <w:rsid w:val="0055279B"/>
    <w:rsid w:val="00554720"/>
    <w:rsid w:val="00566C34"/>
    <w:rsid w:val="00591CCE"/>
    <w:rsid w:val="00592510"/>
    <w:rsid w:val="00595276"/>
    <w:rsid w:val="00597418"/>
    <w:rsid w:val="005B21C6"/>
    <w:rsid w:val="005C4255"/>
    <w:rsid w:val="005D1CB7"/>
    <w:rsid w:val="005D7616"/>
    <w:rsid w:val="005E31DB"/>
    <w:rsid w:val="005E3C12"/>
    <w:rsid w:val="005E4279"/>
    <w:rsid w:val="005F0D83"/>
    <w:rsid w:val="006008C3"/>
    <w:rsid w:val="006215A5"/>
    <w:rsid w:val="00623124"/>
    <w:rsid w:val="00625986"/>
    <w:rsid w:val="00626911"/>
    <w:rsid w:val="00627375"/>
    <w:rsid w:val="006333B1"/>
    <w:rsid w:val="00646EE3"/>
    <w:rsid w:val="00647A39"/>
    <w:rsid w:val="00651892"/>
    <w:rsid w:val="0067387F"/>
    <w:rsid w:val="00681271"/>
    <w:rsid w:val="00685965"/>
    <w:rsid w:val="006C65E7"/>
    <w:rsid w:val="00702952"/>
    <w:rsid w:val="00710B83"/>
    <w:rsid w:val="0071712A"/>
    <w:rsid w:val="00727CED"/>
    <w:rsid w:val="0073442E"/>
    <w:rsid w:val="00736DE1"/>
    <w:rsid w:val="0074207B"/>
    <w:rsid w:val="00745F1D"/>
    <w:rsid w:val="007478E9"/>
    <w:rsid w:val="00754D58"/>
    <w:rsid w:val="00754FCF"/>
    <w:rsid w:val="0075512F"/>
    <w:rsid w:val="0077206A"/>
    <w:rsid w:val="00796A4C"/>
    <w:rsid w:val="007A08D2"/>
    <w:rsid w:val="007A0E8E"/>
    <w:rsid w:val="007A1A81"/>
    <w:rsid w:val="007A6044"/>
    <w:rsid w:val="007B4870"/>
    <w:rsid w:val="008043CC"/>
    <w:rsid w:val="00805839"/>
    <w:rsid w:val="008062C2"/>
    <w:rsid w:val="0082321A"/>
    <w:rsid w:val="008363C8"/>
    <w:rsid w:val="00845546"/>
    <w:rsid w:val="00847F87"/>
    <w:rsid w:val="00867138"/>
    <w:rsid w:val="0087059D"/>
    <w:rsid w:val="00872A0B"/>
    <w:rsid w:val="00873A6A"/>
    <w:rsid w:val="00891492"/>
    <w:rsid w:val="008A6F6D"/>
    <w:rsid w:val="008B6B86"/>
    <w:rsid w:val="008C0FF7"/>
    <w:rsid w:val="008C71E1"/>
    <w:rsid w:val="00900EEB"/>
    <w:rsid w:val="00900F0E"/>
    <w:rsid w:val="00902718"/>
    <w:rsid w:val="0090400C"/>
    <w:rsid w:val="00905E20"/>
    <w:rsid w:val="00921E22"/>
    <w:rsid w:val="0092295C"/>
    <w:rsid w:val="00936662"/>
    <w:rsid w:val="00937CC3"/>
    <w:rsid w:val="009513C6"/>
    <w:rsid w:val="009700E3"/>
    <w:rsid w:val="00980114"/>
    <w:rsid w:val="0099664E"/>
    <w:rsid w:val="009A4902"/>
    <w:rsid w:val="009A5B56"/>
    <w:rsid w:val="009A77D8"/>
    <w:rsid w:val="009B24BB"/>
    <w:rsid w:val="009B77C5"/>
    <w:rsid w:val="009D3255"/>
    <w:rsid w:val="009F17E4"/>
    <w:rsid w:val="009F1DED"/>
    <w:rsid w:val="00A11A8A"/>
    <w:rsid w:val="00A11EE4"/>
    <w:rsid w:val="00A14208"/>
    <w:rsid w:val="00A17136"/>
    <w:rsid w:val="00A30D7A"/>
    <w:rsid w:val="00A34278"/>
    <w:rsid w:val="00A5419E"/>
    <w:rsid w:val="00A6119B"/>
    <w:rsid w:val="00A67EED"/>
    <w:rsid w:val="00A861D5"/>
    <w:rsid w:val="00AA5369"/>
    <w:rsid w:val="00AB1D60"/>
    <w:rsid w:val="00AC1E52"/>
    <w:rsid w:val="00AC5059"/>
    <w:rsid w:val="00AD586E"/>
    <w:rsid w:val="00AF0A94"/>
    <w:rsid w:val="00B015E7"/>
    <w:rsid w:val="00B266B7"/>
    <w:rsid w:val="00B26D2F"/>
    <w:rsid w:val="00B30C4E"/>
    <w:rsid w:val="00B3122B"/>
    <w:rsid w:val="00B34D22"/>
    <w:rsid w:val="00B36E16"/>
    <w:rsid w:val="00B4623D"/>
    <w:rsid w:val="00B63EE4"/>
    <w:rsid w:val="00B97BEE"/>
    <w:rsid w:val="00BB4064"/>
    <w:rsid w:val="00BB6986"/>
    <w:rsid w:val="00BB6BE1"/>
    <w:rsid w:val="00BE0DCD"/>
    <w:rsid w:val="00BF289D"/>
    <w:rsid w:val="00BF32A4"/>
    <w:rsid w:val="00C03A79"/>
    <w:rsid w:val="00C07308"/>
    <w:rsid w:val="00C10460"/>
    <w:rsid w:val="00C116D2"/>
    <w:rsid w:val="00C11DF6"/>
    <w:rsid w:val="00C211CF"/>
    <w:rsid w:val="00C21F72"/>
    <w:rsid w:val="00C312E6"/>
    <w:rsid w:val="00C34B3E"/>
    <w:rsid w:val="00C4167E"/>
    <w:rsid w:val="00C46B38"/>
    <w:rsid w:val="00C556E2"/>
    <w:rsid w:val="00C61995"/>
    <w:rsid w:val="00C61D24"/>
    <w:rsid w:val="00C6431D"/>
    <w:rsid w:val="00C6797B"/>
    <w:rsid w:val="00C872EB"/>
    <w:rsid w:val="00C87B00"/>
    <w:rsid w:val="00C9499C"/>
    <w:rsid w:val="00CB7DD3"/>
    <w:rsid w:val="00CB7EFE"/>
    <w:rsid w:val="00CC1A20"/>
    <w:rsid w:val="00CD0F17"/>
    <w:rsid w:val="00CF58FC"/>
    <w:rsid w:val="00CF703C"/>
    <w:rsid w:val="00D05A2F"/>
    <w:rsid w:val="00D42967"/>
    <w:rsid w:val="00D51759"/>
    <w:rsid w:val="00D53EE4"/>
    <w:rsid w:val="00D57AEC"/>
    <w:rsid w:val="00D6456F"/>
    <w:rsid w:val="00D665D6"/>
    <w:rsid w:val="00D673AD"/>
    <w:rsid w:val="00D747FF"/>
    <w:rsid w:val="00D8440E"/>
    <w:rsid w:val="00D86EAC"/>
    <w:rsid w:val="00DA00D9"/>
    <w:rsid w:val="00DA1882"/>
    <w:rsid w:val="00DC6A89"/>
    <w:rsid w:val="00DD1AD9"/>
    <w:rsid w:val="00DD3F1D"/>
    <w:rsid w:val="00DE0F2C"/>
    <w:rsid w:val="00DE3E23"/>
    <w:rsid w:val="00DF441A"/>
    <w:rsid w:val="00DF4F39"/>
    <w:rsid w:val="00E00793"/>
    <w:rsid w:val="00E03476"/>
    <w:rsid w:val="00E04FE6"/>
    <w:rsid w:val="00E11C5F"/>
    <w:rsid w:val="00E17062"/>
    <w:rsid w:val="00E32CFF"/>
    <w:rsid w:val="00E37A65"/>
    <w:rsid w:val="00E46EDC"/>
    <w:rsid w:val="00E614F8"/>
    <w:rsid w:val="00E63273"/>
    <w:rsid w:val="00E63E22"/>
    <w:rsid w:val="00E84209"/>
    <w:rsid w:val="00E9667D"/>
    <w:rsid w:val="00EB227A"/>
    <w:rsid w:val="00EB3320"/>
    <w:rsid w:val="00EC1167"/>
    <w:rsid w:val="00EC1C65"/>
    <w:rsid w:val="00ED5431"/>
    <w:rsid w:val="00EE57D9"/>
    <w:rsid w:val="00EF4BF1"/>
    <w:rsid w:val="00F1673B"/>
    <w:rsid w:val="00F25547"/>
    <w:rsid w:val="00F344EB"/>
    <w:rsid w:val="00F35065"/>
    <w:rsid w:val="00F57DDD"/>
    <w:rsid w:val="00F624D5"/>
    <w:rsid w:val="00F73C66"/>
    <w:rsid w:val="00F80A9C"/>
    <w:rsid w:val="00FA0D2E"/>
    <w:rsid w:val="00FB16CF"/>
    <w:rsid w:val="00FB3801"/>
    <w:rsid w:val="00FC3C04"/>
    <w:rsid w:val="00FD67FB"/>
    <w:rsid w:val="00FF314A"/>
  </w:rsids>
  <m:mathPr>
    <m:mathFont m:val="Cambria Math"/>
    <m:brkBin m:val="before"/>
    <m:brkBinSub m:val="--"/>
    <m:smallFrac m:val="0"/>
    <m:dispDef/>
    <m:lMargin m:val="0"/>
    <m:rMargin m:val="0"/>
    <m:defJc m:val="centerGroup"/>
    <m:wrapIndent m:val="1440"/>
    <m:intLim m:val="subSup"/>
    <m:naryLim m:val="undOvr"/>
  </m:mathPr>
  <w:themeFontLang w:val="nl-NL"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C74FC"/>
  <w15:chartTrackingRefBased/>
  <w15:docId w15:val="{26AA2535-0ED9-44CB-8E56-3E077593C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18"/>
        <w:szCs w:val="18"/>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D2E"/>
    <w:pPr>
      <w:spacing w:line="312" w:lineRule="auto"/>
    </w:pPr>
    <w:rPr>
      <w:lang w:val="en-GB"/>
    </w:rPr>
  </w:style>
  <w:style w:type="paragraph" w:styleId="Heading1">
    <w:name w:val="heading 1"/>
    <w:basedOn w:val="Normal"/>
    <w:next w:val="Normal"/>
    <w:link w:val="Heading1Char"/>
    <w:uiPriority w:val="9"/>
    <w:qFormat/>
    <w:rsid w:val="00A34278"/>
    <w:pPr>
      <w:keepNext/>
      <w:keepLines/>
      <w:pageBreakBefore/>
      <w:numPr>
        <w:numId w:val="1"/>
      </w:numPr>
      <w:spacing w:before="240" w:after="80"/>
      <w:ind w:left="431" w:hanging="431"/>
      <w:outlineLvl w:val="0"/>
    </w:pPr>
    <w:rPr>
      <w:rFonts w:asciiTheme="majorHAnsi" w:eastAsiaTheme="majorEastAsia" w:hAnsiTheme="majorHAnsi" w:cstheme="majorBidi"/>
      <w:b/>
      <w:color w:val="003865" w:themeColor="text2"/>
      <w:sz w:val="26"/>
      <w:szCs w:val="32"/>
    </w:rPr>
  </w:style>
  <w:style w:type="paragraph" w:styleId="Heading2">
    <w:name w:val="heading 2"/>
    <w:basedOn w:val="Normal"/>
    <w:next w:val="Normal"/>
    <w:link w:val="Heading2Char"/>
    <w:uiPriority w:val="9"/>
    <w:unhideWhenUsed/>
    <w:qFormat/>
    <w:rsid w:val="002B038E"/>
    <w:pPr>
      <w:keepNext/>
      <w:keepLines/>
      <w:numPr>
        <w:ilvl w:val="1"/>
        <w:numId w:val="1"/>
      </w:numPr>
      <w:spacing w:before="160" w:after="80"/>
      <w:ind w:left="578" w:hanging="578"/>
      <w:outlineLvl w:val="1"/>
    </w:pPr>
    <w:rPr>
      <w:rFonts w:asciiTheme="majorHAnsi" w:eastAsiaTheme="majorEastAsia" w:hAnsiTheme="majorHAnsi" w:cstheme="majorBidi"/>
      <w:b/>
      <w:color w:val="003865" w:themeColor="text2"/>
      <w:sz w:val="22"/>
      <w:szCs w:val="26"/>
    </w:rPr>
  </w:style>
  <w:style w:type="paragraph" w:styleId="Heading3">
    <w:name w:val="heading 3"/>
    <w:basedOn w:val="Normal"/>
    <w:next w:val="Normal"/>
    <w:link w:val="Heading3Char"/>
    <w:uiPriority w:val="9"/>
    <w:unhideWhenUsed/>
    <w:qFormat/>
    <w:rsid w:val="004F0F73"/>
    <w:pPr>
      <w:keepNext/>
      <w:keepLines/>
      <w:numPr>
        <w:ilvl w:val="2"/>
        <w:numId w:val="1"/>
      </w:numPr>
      <w:spacing w:before="160" w:after="80"/>
      <w:outlineLvl w:val="2"/>
    </w:pPr>
    <w:rPr>
      <w:rFonts w:asciiTheme="majorHAnsi" w:eastAsiaTheme="majorEastAsia" w:hAnsiTheme="majorHAnsi" w:cstheme="majorBidi"/>
      <w:b/>
      <w:color w:val="003865" w:themeColor="text2"/>
      <w:sz w:val="22"/>
      <w:szCs w:val="24"/>
    </w:rPr>
  </w:style>
  <w:style w:type="paragraph" w:styleId="Heading4">
    <w:name w:val="heading 4"/>
    <w:basedOn w:val="Normal"/>
    <w:next w:val="Normal"/>
    <w:link w:val="Heading4Char"/>
    <w:uiPriority w:val="9"/>
    <w:unhideWhenUsed/>
    <w:qFormat/>
    <w:rsid w:val="00754FCF"/>
    <w:pPr>
      <w:keepNext/>
      <w:keepLines/>
      <w:numPr>
        <w:ilvl w:val="3"/>
        <w:numId w:val="1"/>
      </w:numPr>
      <w:spacing w:before="40"/>
      <w:outlineLvl w:val="3"/>
    </w:pPr>
    <w:rPr>
      <w:rFonts w:asciiTheme="majorHAnsi" w:eastAsiaTheme="majorEastAsia" w:hAnsiTheme="majorHAnsi" w:cstheme="majorBidi"/>
      <w:i/>
      <w:iCs/>
      <w:color w:val="0079A7" w:themeColor="accent1" w:themeShade="BF"/>
    </w:rPr>
  </w:style>
  <w:style w:type="paragraph" w:styleId="Heading5">
    <w:name w:val="heading 5"/>
    <w:basedOn w:val="Normal"/>
    <w:next w:val="Normal"/>
    <w:link w:val="Heading5Char"/>
    <w:uiPriority w:val="9"/>
    <w:semiHidden/>
    <w:unhideWhenUsed/>
    <w:qFormat/>
    <w:rsid w:val="00754FCF"/>
    <w:pPr>
      <w:keepNext/>
      <w:keepLines/>
      <w:numPr>
        <w:ilvl w:val="4"/>
        <w:numId w:val="1"/>
      </w:numPr>
      <w:spacing w:before="40"/>
      <w:outlineLvl w:val="4"/>
    </w:pPr>
    <w:rPr>
      <w:rFonts w:asciiTheme="majorHAnsi" w:eastAsiaTheme="majorEastAsia" w:hAnsiTheme="majorHAnsi" w:cstheme="majorBidi"/>
      <w:color w:val="0079A7" w:themeColor="accent1" w:themeShade="BF"/>
    </w:rPr>
  </w:style>
  <w:style w:type="paragraph" w:styleId="Heading6">
    <w:name w:val="heading 6"/>
    <w:basedOn w:val="Normal"/>
    <w:next w:val="Normal"/>
    <w:link w:val="Heading6Char"/>
    <w:uiPriority w:val="9"/>
    <w:semiHidden/>
    <w:unhideWhenUsed/>
    <w:qFormat/>
    <w:rsid w:val="00754FCF"/>
    <w:pPr>
      <w:keepNext/>
      <w:keepLines/>
      <w:numPr>
        <w:ilvl w:val="5"/>
        <w:numId w:val="1"/>
      </w:numPr>
      <w:spacing w:before="40"/>
      <w:outlineLvl w:val="5"/>
    </w:pPr>
    <w:rPr>
      <w:rFonts w:asciiTheme="majorHAnsi" w:eastAsiaTheme="majorEastAsia" w:hAnsiTheme="majorHAnsi" w:cstheme="majorBidi"/>
      <w:color w:val="00506F" w:themeColor="accent1" w:themeShade="7F"/>
    </w:rPr>
  </w:style>
  <w:style w:type="paragraph" w:styleId="Heading7">
    <w:name w:val="heading 7"/>
    <w:basedOn w:val="Normal"/>
    <w:next w:val="Normal"/>
    <w:link w:val="Heading7Char"/>
    <w:uiPriority w:val="9"/>
    <w:semiHidden/>
    <w:unhideWhenUsed/>
    <w:qFormat/>
    <w:rsid w:val="00754FCF"/>
    <w:pPr>
      <w:keepNext/>
      <w:keepLines/>
      <w:numPr>
        <w:ilvl w:val="6"/>
        <w:numId w:val="1"/>
      </w:numPr>
      <w:spacing w:before="40"/>
      <w:outlineLvl w:val="6"/>
    </w:pPr>
    <w:rPr>
      <w:rFonts w:asciiTheme="majorHAnsi" w:eastAsiaTheme="majorEastAsia" w:hAnsiTheme="majorHAnsi" w:cstheme="majorBidi"/>
      <w:i/>
      <w:iCs/>
      <w:color w:val="00506F" w:themeColor="accent1" w:themeShade="7F"/>
    </w:rPr>
  </w:style>
  <w:style w:type="paragraph" w:styleId="Heading8">
    <w:name w:val="heading 8"/>
    <w:basedOn w:val="Normal"/>
    <w:next w:val="Normal"/>
    <w:link w:val="Heading8Char"/>
    <w:uiPriority w:val="9"/>
    <w:semiHidden/>
    <w:unhideWhenUsed/>
    <w:qFormat/>
    <w:rsid w:val="00754FC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4FC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4867"/>
    <w:pPr>
      <w:tabs>
        <w:tab w:val="center" w:pos="4536"/>
        <w:tab w:val="right" w:pos="9072"/>
      </w:tabs>
      <w:spacing w:line="240" w:lineRule="auto"/>
    </w:pPr>
  </w:style>
  <w:style w:type="character" w:customStyle="1" w:styleId="HeaderChar">
    <w:name w:val="Header Char"/>
    <w:basedOn w:val="DefaultParagraphFont"/>
    <w:link w:val="Header"/>
    <w:uiPriority w:val="99"/>
    <w:rsid w:val="002A4867"/>
  </w:style>
  <w:style w:type="paragraph" w:styleId="Footer">
    <w:name w:val="footer"/>
    <w:basedOn w:val="Normal"/>
    <w:link w:val="FooterChar"/>
    <w:uiPriority w:val="99"/>
    <w:unhideWhenUsed/>
    <w:rsid w:val="002A4867"/>
    <w:pPr>
      <w:tabs>
        <w:tab w:val="center" w:pos="4536"/>
        <w:tab w:val="right" w:pos="9072"/>
      </w:tabs>
      <w:spacing w:line="240" w:lineRule="auto"/>
    </w:pPr>
  </w:style>
  <w:style w:type="character" w:customStyle="1" w:styleId="FooterChar">
    <w:name w:val="Footer Char"/>
    <w:basedOn w:val="DefaultParagraphFont"/>
    <w:link w:val="Footer"/>
    <w:uiPriority w:val="99"/>
    <w:rsid w:val="002A4867"/>
  </w:style>
  <w:style w:type="paragraph" w:styleId="NoSpacing">
    <w:name w:val="No Spacing"/>
    <w:uiPriority w:val="1"/>
    <w:qFormat/>
    <w:rsid w:val="00937CC3"/>
    <w:pPr>
      <w:spacing w:after="0" w:line="240" w:lineRule="auto"/>
    </w:pPr>
  </w:style>
  <w:style w:type="character" w:styleId="PlaceholderText">
    <w:name w:val="Placeholder Text"/>
    <w:basedOn w:val="DefaultParagraphFont"/>
    <w:uiPriority w:val="99"/>
    <w:semiHidden/>
    <w:rsid w:val="00937CC3"/>
    <w:rPr>
      <w:color w:val="808080"/>
    </w:rPr>
  </w:style>
  <w:style w:type="character" w:customStyle="1" w:styleId="Heading1Char">
    <w:name w:val="Heading 1 Char"/>
    <w:basedOn w:val="DefaultParagraphFont"/>
    <w:link w:val="Heading1"/>
    <w:uiPriority w:val="9"/>
    <w:rsid w:val="00A34278"/>
    <w:rPr>
      <w:rFonts w:asciiTheme="majorHAnsi" w:eastAsiaTheme="majorEastAsia" w:hAnsiTheme="majorHAnsi" w:cstheme="majorBidi"/>
      <w:b/>
      <w:color w:val="003865" w:themeColor="text2"/>
      <w:sz w:val="26"/>
      <w:szCs w:val="32"/>
    </w:rPr>
  </w:style>
  <w:style w:type="character" w:customStyle="1" w:styleId="Heading2Char">
    <w:name w:val="Heading 2 Char"/>
    <w:basedOn w:val="DefaultParagraphFont"/>
    <w:link w:val="Heading2"/>
    <w:uiPriority w:val="9"/>
    <w:rsid w:val="002B038E"/>
    <w:rPr>
      <w:rFonts w:asciiTheme="majorHAnsi" w:eastAsiaTheme="majorEastAsia" w:hAnsiTheme="majorHAnsi" w:cstheme="majorBidi"/>
      <w:b/>
      <w:color w:val="003865" w:themeColor="text2"/>
      <w:sz w:val="22"/>
      <w:szCs w:val="26"/>
    </w:rPr>
  </w:style>
  <w:style w:type="character" w:customStyle="1" w:styleId="Heading3Char">
    <w:name w:val="Heading 3 Char"/>
    <w:basedOn w:val="DefaultParagraphFont"/>
    <w:link w:val="Heading3"/>
    <w:uiPriority w:val="9"/>
    <w:rsid w:val="004F0F73"/>
    <w:rPr>
      <w:rFonts w:asciiTheme="majorHAnsi" w:eastAsiaTheme="majorEastAsia" w:hAnsiTheme="majorHAnsi" w:cstheme="majorBidi"/>
      <w:b/>
      <w:color w:val="003865" w:themeColor="text2"/>
      <w:sz w:val="22"/>
      <w:szCs w:val="24"/>
    </w:rPr>
  </w:style>
  <w:style w:type="character" w:customStyle="1" w:styleId="Heading4Char">
    <w:name w:val="Heading 4 Char"/>
    <w:basedOn w:val="DefaultParagraphFont"/>
    <w:link w:val="Heading4"/>
    <w:uiPriority w:val="9"/>
    <w:rsid w:val="00754FCF"/>
    <w:rPr>
      <w:rFonts w:asciiTheme="majorHAnsi" w:eastAsiaTheme="majorEastAsia" w:hAnsiTheme="majorHAnsi" w:cstheme="majorBidi"/>
      <w:i/>
      <w:iCs/>
      <w:color w:val="0079A7" w:themeColor="accent1" w:themeShade="BF"/>
    </w:rPr>
  </w:style>
  <w:style w:type="character" w:customStyle="1" w:styleId="Heading5Char">
    <w:name w:val="Heading 5 Char"/>
    <w:basedOn w:val="DefaultParagraphFont"/>
    <w:link w:val="Heading5"/>
    <w:uiPriority w:val="9"/>
    <w:semiHidden/>
    <w:rsid w:val="00754FCF"/>
    <w:rPr>
      <w:rFonts w:asciiTheme="majorHAnsi" w:eastAsiaTheme="majorEastAsia" w:hAnsiTheme="majorHAnsi" w:cstheme="majorBidi"/>
      <w:color w:val="0079A7" w:themeColor="accent1" w:themeShade="BF"/>
    </w:rPr>
  </w:style>
  <w:style w:type="character" w:customStyle="1" w:styleId="Heading6Char">
    <w:name w:val="Heading 6 Char"/>
    <w:basedOn w:val="DefaultParagraphFont"/>
    <w:link w:val="Heading6"/>
    <w:uiPriority w:val="9"/>
    <w:semiHidden/>
    <w:rsid w:val="00754FCF"/>
    <w:rPr>
      <w:rFonts w:asciiTheme="majorHAnsi" w:eastAsiaTheme="majorEastAsia" w:hAnsiTheme="majorHAnsi" w:cstheme="majorBidi"/>
      <w:color w:val="00506F" w:themeColor="accent1" w:themeShade="7F"/>
    </w:rPr>
  </w:style>
  <w:style w:type="character" w:customStyle="1" w:styleId="Heading7Char">
    <w:name w:val="Heading 7 Char"/>
    <w:basedOn w:val="DefaultParagraphFont"/>
    <w:link w:val="Heading7"/>
    <w:uiPriority w:val="9"/>
    <w:semiHidden/>
    <w:rsid w:val="00754FCF"/>
    <w:rPr>
      <w:rFonts w:asciiTheme="majorHAnsi" w:eastAsiaTheme="majorEastAsia" w:hAnsiTheme="majorHAnsi" w:cstheme="majorBidi"/>
      <w:i/>
      <w:iCs/>
      <w:color w:val="00506F" w:themeColor="accent1" w:themeShade="7F"/>
    </w:rPr>
  </w:style>
  <w:style w:type="character" w:customStyle="1" w:styleId="Heading8Char">
    <w:name w:val="Heading 8 Char"/>
    <w:basedOn w:val="DefaultParagraphFont"/>
    <w:link w:val="Heading8"/>
    <w:uiPriority w:val="9"/>
    <w:semiHidden/>
    <w:rsid w:val="00754F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4FCF"/>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rsid w:val="00C46B38"/>
    <w:pPr>
      <w:spacing w:after="0" w:line="240" w:lineRule="auto"/>
      <w:contextualSpacing/>
    </w:pPr>
    <w:rPr>
      <w:rFonts w:asciiTheme="majorHAnsi" w:eastAsiaTheme="majorEastAsia" w:hAnsiTheme="majorHAnsi" w:cstheme="majorBidi"/>
      <w:b/>
      <w:color w:val="003865" w:themeColor="text2"/>
      <w:spacing w:val="-10"/>
      <w:kern w:val="28"/>
      <w:sz w:val="56"/>
      <w:szCs w:val="56"/>
    </w:rPr>
  </w:style>
  <w:style w:type="character" w:customStyle="1" w:styleId="TitleChar">
    <w:name w:val="Title Char"/>
    <w:basedOn w:val="DefaultParagraphFont"/>
    <w:link w:val="Title"/>
    <w:rsid w:val="00C46B38"/>
    <w:rPr>
      <w:rFonts w:asciiTheme="majorHAnsi" w:eastAsiaTheme="majorEastAsia" w:hAnsiTheme="majorHAnsi" w:cstheme="majorBidi"/>
      <w:b/>
      <w:color w:val="003865" w:themeColor="text2"/>
      <w:spacing w:val="-10"/>
      <w:kern w:val="28"/>
      <w:sz w:val="56"/>
      <w:szCs w:val="56"/>
    </w:rPr>
  </w:style>
  <w:style w:type="paragraph" w:styleId="Subtitle">
    <w:name w:val="Subtitle"/>
    <w:basedOn w:val="Normal"/>
    <w:next w:val="Normal"/>
    <w:link w:val="SubtitleChar"/>
    <w:uiPriority w:val="11"/>
    <w:qFormat/>
    <w:rsid w:val="00EB227A"/>
    <w:pPr>
      <w:numPr>
        <w:ilvl w:val="1"/>
      </w:numPr>
    </w:pPr>
    <w:rPr>
      <w:rFonts w:eastAsiaTheme="minorEastAsia"/>
      <w:b/>
      <w:color w:val="003865" w:themeColor="text2"/>
      <w:kern w:val="40"/>
      <w:sz w:val="40"/>
      <w:szCs w:val="22"/>
    </w:rPr>
  </w:style>
  <w:style w:type="character" w:customStyle="1" w:styleId="SubtitleChar">
    <w:name w:val="Subtitle Char"/>
    <w:basedOn w:val="DefaultParagraphFont"/>
    <w:link w:val="Subtitle"/>
    <w:uiPriority w:val="11"/>
    <w:rsid w:val="00EB227A"/>
    <w:rPr>
      <w:rFonts w:eastAsiaTheme="minorEastAsia"/>
      <w:b/>
      <w:color w:val="003865" w:themeColor="text2"/>
      <w:kern w:val="40"/>
      <w:sz w:val="40"/>
      <w:szCs w:val="22"/>
    </w:rPr>
  </w:style>
  <w:style w:type="table" w:customStyle="1" w:styleId="InfoSupportTabel">
    <w:name w:val="InfoSupport Tabel"/>
    <w:basedOn w:val="TableNormal"/>
    <w:uiPriority w:val="99"/>
    <w:rsid w:val="00262B9F"/>
    <w:pPr>
      <w:spacing w:after="0" w:line="240" w:lineRule="auto"/>
    </w:pPr>
    <w:tblPr>
      <w:tblStyleRowBandSize w:val="1"/>
      <w:tblBorders>
        <w:bottom w:val="single" w:sz="4" w:space="0" w:color="EAF6FE"/>
      </w:tblBorders>
    </w:tblPr>
    <w:tcPr>
      <w:shd w:val="clear" w:color="auto" w:fill="auto"/>
      <w:vAlign w:val="center"/>
    </w:tcPr>
    <w:tblStylePr w:type="firstRow">
      <w:rPr>
        <w:b/>
        <w:color w:val="00A3E0" w:themeColor="accent1"/>
      </w:rPr>
      <w:tblPr/>
      <w:tcPr>
        <w:tcBorders>
          <w:top w:val="nil"/>
          <w:left w:val="nil"/>
          <w:bottom w:val="single" w:sz="18" w:space="0" w:color="003865" w:themeColor="text2"/>
          <w:right w:val="nil"/>
          <w:insideH w:val="nil"/>
          <w:insideV w:val="nil"/>
          <w:tl2br w:val="nil"/>
          <w:tr2bl w:val="nil"/>
        </w:tcBorders>
      </w:tcPr>
    </w:tblStylePr>
    <w:tblStylePr w:type="firstCol">
      <w:rPr>
        <w:b/>
        <w:color w:val="003865" w:themeColor="accent2"/>
      </w:rPr>
    </w:tblStylePr>
    <w:tblStylePr w:type="band1Horz">
      <w:tblPr/>
      <w:tcPr>
        <w:shd w:val="clear" w:color="auto" w:fill="EAF6FE"/>
      </w:tcPr>
    </w:tblStylePr>
  </w:style>
  <w:style w:type="table" w:styleId="TableGrid">
    <w:name w:val="Table Grid"/>
    <w:basedOn w:val="TableNormal"/>
    <w:uiPriority w:val="39"/>
    <w:rsid w:val="008914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p1Ongenummerd">
    <w:name w:val="Kop 1 Ongenummerd"/>
    <w:basedOn w:val="Normal"/>
    <w:next w:val="Normal"/>
    <w:uiPriority w:val="10"/>
    <w:qFormat/>
    <w:rsid w:val="002B038E"/>
    <w:pPr>
      <w:spacing w:before="240" w:after="80" w:line="259" w:lineRule="auto"/>
    </w:pPr>
    <w:rPr>
      <w:b/>
      <w:color w:val="003865" w:themeColor="text2"/>
      <w:sz w:val="26"/>
    </w:rPr>
  </w:style>
  <w:style w:type="paragraph" w:styleId="TOC1">
    <w:name w:val="toc 1"/>
    <w:basedOn w:val="Normal"/>
    <w:next w:val="Normal"/>
    <w:autoRedefine/>
    <w:uiPriority w:val="39"/>
    <w:unhideWhenUsed/>
    <w:rsid w:val="00AB1D60"/>
    <w:pPr>
      <w:tabs>
        <w:tab w:val="right" w:leader="dot" w:pos="9063"/>
      </w:tabs>
      <w:spacing w:before="360" w:after="80"/>
      <w:ind w:left="1276" w:hanging="1276"/>
    </w:pPr>
    <w:rPr>
      <w:rFonts w:eastAsiaTheme="minorEastAsia"/>
      <w:b/>
      <w:noProof/>
      <w:color w:val="003865" w:themeColor="text2"/>
      <w:sz w:val="20"/>
      <w:szCs w:val="22"/>
      <w:lang w:eastAsia="nl-NL"/>
    </w:rPr>
  </w:style>
  <w:style w:type="paragraph" w:styleId="TOC2">
    <w:name w:val="toc 2"/>
    <w:basedOn w:val="Normal"/>
    <w:next w:val="Normal"/>
    <w:autoRedefine/>
    <w:uiPriority w:val="39"/>
    <w:unhideWhenUsed/>
    <w:rsid w:val="000E0778"/>
    <w:pPr>
      <w:tabs>
        <w:tab w:val="right" w:leader="dot" w:pos="9063"/>
      </w:tabs>
      <w:spacing w:after="0"/>
      <w:ind w:left="1276" w:hanging="851"/>
    </w:pPr>
    <w:rPr>
      <w:noProof/>
      <w:color w:val="003865" w:themeColor="text2"/>
    </w:rPr>
  </w:style>
  <w:style w:type="paragraph" w:styleId="TOC3">
    <w:name w:val="toc 3"/>
    <w:basedOn w:val="Normal"/>
    <w:next w:val="Normal"/>
    <w:autoRedefine/>
    <w:uiPriority w:val="39"/>
    <w:unhideWhenUsed/>
    <w:rsid w:val="00C46B38"/>
    <w:pPr>
      <w:tabs>
        <w:tab w:val="right" w:leader="dot" w:pos="9063"/>
      </w:tabs>
      <w:spacing w:after="0"/>
      <w:ind w:left="1985" w:hanging="709"/>
    </w:pPr>
    <w:rPr>
      <w:noProof/>
      <w:color w:val="003865" w:themeColor="text2"/>
    </w:rPr>
  </w:style>
  <w:style w:type="character" w:styleId="Hyperlink">
    <w:name w:val="Hyperlink"/>
    <w:basedOn w:val="DefaultParagraphFont"/>
    <w:uiPriority w:val="99"/>
    <w:unhideWhenUsed/>
    <w:rsid w:val="00891492"/>
    <w:rPr>
      <w:color w:val="00A3E0" w:themeColor="hyperlink"/>
      <w:u w:val="single"/>
    </w:rPr>
  </w:style>
  <w:style w:type="paragraph" w:styleId="Caption">
    <w:name w:val="caption"/>
    <w:basedOn w:val="Normal"/>
    <w:next w:val="Normal"/>
    <w:uiPriority w:val="35"/>
    <w:unhideWhenUsed/>
    <w:rsid w:val="007478E9"/>
    <w:pPr>
      <w:spacing w:after="200" w:line="240" w:lineRule="auto"/>
    </w:pPr>
    <w:rPr>
      <w:i/>
      <w:iCs/>
      <w:color w:val="003865" w:themeColor="text2"/>
    </w:rPr>
  </w:style>
  <w:style w:type="table" w:customStyle="1" w:styleId="InfoSupportTabel2">
    <w:name w:val="InfoSupport Tabel 2"/>
    <w:basedOn w:val="TableNormal"/>
    <w:uiPriority w:val="99"/>
    <w:rsid w:val="00AC5059"/>
    <w:pPr>
      <w:spacing w:after="0" w:line="240" w:lineRule="auto"/>
    </w:pPr>
    <w:tblPr/>
    <w:tblStylePr w:type="firstRow">
      <w:rPr>
        <w:b/>
        <w:color w:val="003865" w:themeColor="text2"/>
      </w:rPr>
    </w:tblStylePr>
  </w:style>
  <w:style w:type="paragraph" w:customStyle="1" w:styleId="Bijlagen">
    <w:name w:val="Bijlagen"/>
    <w:basedOn w:val="BijlagenKop"/>
    <w:next w:val="Normal"/>
    <w:uiPriority w:val="11"/>
    <w:qFormat/>
    <w:rsid w:val="009A77D8"/>
    <w:pPr>
      <w:keepNext/>
      <w:keepLines/>
      <w:pageBreakBefore/>
      <w:numPr>
        <w:ilvl w:val="0"/>
      </w:numPr>
      <w:spacing w:before="240"/>
    </w:pPr>
    <w:rPr>
      <w:sz w:val="26"/>
    </w:rPr>
  </w:style>
  <w:style w:type="paragraph" w:customStyle="1" w:styleId="BijlagenKop">
    <w:name w:val="Bijlagen Kop"/>
    <w:basedOn w:val="Normal"/>
    <w:next w:val="Normal"/>
    <w:uiPriority w:val="12"/>
    <w:qFormat/>
    <w:rsid w:val="00C211CF"/>
    <w:pPr>
      <w:numPr>
        <w:ilvl w:val="1"/>
        <w:numId w:val="12"/>
      </w:numPr>
      <w:spacing w:before="160" w:after="80"/>
      <w:outlineLvl w:val="1"/>
    </w:pPr>
    <w:rPr>
      <w:b/>
      <w:color w:val="003865" w:themeColor="text2"/>
      <w:sz w:val="22"/>
    </w:rPr>
  </w:style>
  <w:style w:type="paragraph" w:customStyle="1" w:styleId="BijlageSubkop">
    <w:name w:val="Bijlage Subkop"/>
    <w:basedOn w:val="Normal"/>
    <w:next w:val="Normal"/>
    <w:uiPriority w:val="13"/>
    <w:qFormat/>
    <w:rsid w:val="008043CC"/>
    <w:pPr>
      <w:numPr>
        <w:ilvl w:val="2"/>
        <w:numId w:val="12"/>
      </w:numPr>
      <w:spacing w:before="160" w:after="80"/>
      <w:jc w:val="both"/>
      <w:outlineLvl w:val="2"/>
    </w:pPr>
    <w:rPr>
      <w:rFonts w:asciiTheme="majorHAnsi" w:hAnsiTheme="majorHAnsi"/>
      <w:b/>
      <w:color w:val="003865" w:themeColor="text2"/>
      <w:sz w:val="22"/>
    </w:rPr>
  </w:style>
  <w:style w:type="character" w:styleId="IntenseEmphasis">
    <w:name w:val="Intense Emphasis"/>
    <w:basedOn w:val="DefaultParagraphFont"/>
    <w:uiPriority w:val="21"/>
    <w:qFormat/>
    <w:rsid w:val="000E0778"/>
    <w:rPr>
      <w:i/>
      <w:iCs/>
      <w:color w:val="00A3E0" w:themeColor="accent1"/>
    </w:rPr>
  </w:style>
  <w:style w:type="character" w:styleId="Strong">
    <w:name w:val="Strong"/>
    <w:basedOn w:val="DefaultParagraphFont"/>
    <w:uiPriority w:val="22"/>
    <w:qFormat/>
    <w:rsid w:val="000E0778"/>
    <w:rPr>
      <w:b/>
      <w:bCs/>
    </w:rPr>
  </w:style>
  <w:style w:type="paragraph" w:customStyle="1" w:styleId="Koptekst1">
    <w:name w:val="Koptekst1"/>
    <w:basedOn w:val="Kop1Ongenummerd"/>
    <w:next w:val="Normal"/>
    <w:qFormat/>
    <w:rsid w:val="00C46B38"/>
    <w:pPr>
      <w:pBdr>
        <w:top w:val="single" w:sz="18" w:space="8" w:color="003865" w:themeColor="text2"/>
      </w:pBdr>
      <w:spacing w:after="400"/>
      <w:ind w:right="4536"/>
    </w:pPr>
    <w:rPr>
      <w:sz w:val="32"/>
    </w:rPr>
  </w:style>
  <w:style w:type="character" w:customStyle="1" w:styleId="Veldnaam">
    <w:name w:val="Veldnaam"/>
    <w:basedOn w:val="DefaultParagraphFont"/>
    <w:uiPriority w:val="1"/>
    <w:qFormat/>
    <w:rsid w:val="00FB16CF"/>
    <w:rPr>
      <w:b/>
      <w:color w:val="003865" w:themeColor="text2"/>
    </w:rPr>
  </w:style>
  <w:style w:type="paragraph" w:customStyle="1" w:styleId="Kop2Ongenummerd">
    <w:name w:val="Kop 2 Ongenummerd"/>
    <w:basedOn w:val="Kop1Ongenummerd"/>
    <w:next w:val="Normal"/>
    <w:qFormat/>
    <w:rsid w:val="00FB16CF"/>
    <w:pPr>
      <w:spacing w:before="160"/>
    </w:pPr>
    <w:rPr>
      <w:sz w:val="22"/>
    </w:rPr>
  </w:style>
  <w:style w:type="numbering" w:customStyle="1" w:styleId="InfoSupportBullets">
    <w:name w:val="Info Support Bullets"/>
    <w:uiPriority w:val="99"/>
    <w:locked/>
    <w:rsid w:val="00DF441A"/>
    <w:pPr>
      <w:numPr>
        <w:numId w:val="23"/>
      </w:numPr>
    </w:pPr>
  </w:style>
  <w:style w:type="paragraph" w:styleId="ListParagraph">
    <w:name w:val="List Paragraph"/>
    <w:basedOn w:val="Normal"/>
    <w:uiPriority w:val="34"/>
    <w:rsid w:val="00DF441A"/>
    <w:pPr>
      <w:ind w:left="720"/>
      <w:contextualSpacing/>
    </w:pPr>
  </w:style>
  <w:style w:type="numbering" w:customStyle="1" w:styleId="InfoSupportNummering">
    <w:name w:val="Info Support Nummering"/>
    <w:uiPriority w:val="99"/>
    <w:locked/>
    <w:rsid w:val="00DF441A"/>
    <w:pPr>
      <w:numPr>
        <w:numId w:val="28"/>
      </w:numPr>
    </w:pPr>
  </w:style>
  <w:style w:type="paragraph" w:styleId="TOCHeading">
    <w:name w:val="TOC Heading"/>
    <w:basedOn w:val="Heading1"/>
    <w:next w:val="Normal"/>
    <w:uiPriority w:val="39"/>
    <w:unhideWhenUsed/>
    <w:qFormat/>
    <w:rsid w:val="003A2C20"/>
    <w:pPr>
      <w:pageBreakBefore w:val="0"/>
      <w:numPr>
        <w:numId w:val="0"/>
      </w:numPr>
      <w:spacing w:after="0" w:line="259" w:lineRule="auto"/>
      <w:outlineLvl w:val="9"/>
    </w:pPr>
    <w:rPr>
      <w:b w:val="0"/>
      <w:color w:val="0079A7" w:themeColor="accent1" w:themeShade="BF"/>
      <w:sz w:val="32"/>
      <w:lang w:val="en-US"/>
    </w:rPr>
  </w:style>
  <w:style w:type="paragraph" w:styleId="FootnoteText">
    <w:name w:val="footnote text"/>
    <w:basedOn w:val="Normal"/>
    <w:link w:val="FootnoteTextChar"/>
    <w:uiPriority w:val="99"/>
    <w:semiHidden/>
    <w:unhideWhenUsed/>
    <w:rsid w:val="00796A4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6A4C"/>
    <w:rPr>
      <w:sz w:val="20"/>
      <w:szCs w:val="20"/>
      <w:lang w:val="en-GB"/>
    </w:rPr>
  </w:style>
  <w:style w:type="character" w:styleId="FootnoteReference">
    <w:name w:val="footnote reference"/>
    <w:basedOn w:val="DefaultParagraphFont"/>
    <w:uiPriority w:val="99"/>
    <w:semiHidden/>
    <w:unhideWhenUsed/>
    <w:rsid w:val="00796A4C"/>
    <w:rPr>
      <w:vertAlign w:val="superscript"/>
    </w:rPr>
  </w:style>
  <w:style w:type="character" w:styleId="CommentReference">
    <w:name w:val="annotation reference"/>
    <w:basedOn w:val="DefaultParagraphFont"/>
    <w:uiPriority w:val="99"/>
    <w:semiHidden/>
    <w:unhideWhenUsed/>
    <w:rsid w:val="00C61995"/>
    <w:rPr>
      <w:sz w:val="16"/>
      <w:szCs w:val="16"/>
    </w:rPr>
  </w:style>
  <w:style w:type="paragraph" w:styleId="CommentText">
    <w:name w:val="annotation text"/>
    <w:basedOn w:val="Normal"/>
    <w:link w:val="CommentTextChar"/>
    <w:uiPriority w:val="99"/>
    <w:unhideWhenUsed/>
    <w:rsid w:val="00C61995"/>
    <w:pPr>
      <w:spacing w:line="240" w:lineRule="auto"/>
    </w:pPr>
    <w:rPr>
      <w:sz w:val="20"/>
      <w:szCs w:val="20"/>
    </w:rPr>
  </w:style>
  <w:style w:type="character" w:customStyle="1" w:styleId="CommentTextChar">
    <w:name w:val="Comment Text Char"/>
    <w:basedOn w:val="DefaultParagraphFont"/>
    <w:link w:val="CommentText"/>
    <w:uiPriority w:val="99"/>
    <w:rsid w:val="00C61995"/>
    <w:rPr>
      <w:sz w:val="20"/>
      <w:szCs w:val="20"/>
      <w:lang w:val="en-GB"/>
    </w:rPr>
  </w:style>
  <w:style w:type="paragraph" w:styleId="Quote">
    <w:name w:val="Quote"/>
    <w:basedOn w:val="Normal"/>
    <w:next w:val="Normal"/>
    <w:link w:val="QuoteChar"/>
    <w:uiPriority w:val="29"/>
    <w:qFormat/>
    <w:rsid w:val="00C6199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61995"/>
    <w:rPr>
      <w:i/>
      <w:iCs/>
      <w:color w:val="404040" w:themeColor="text1" w:themeTint="BF"/>
      <w:lang w:val="en-GB"/>
    </w:rPr>
  </w:style>
  <w:style w:type="character" w:styleId="Mention">
    <w:name w:val="Mention"/>
    <w:basedOn w:val="DefaultParagraphFont"/>
    <w:uiPriority w:val="99"/>
    <w:unhideWhenUsed/>
    <w:rsid w:val="00C61995"/>
    <w:rPr>
      <w:color w:val="2B579A"/>
      <w:shd w:val="clear" w:color="auto" w:fill="E6E6E6"/>
    </w:rPr>
  </w:style>
  <w:style w:type="character" w:styleId="FollowedHyperlink">
    <w:name w:val="FollowedHyperlink"/>
    <w:basedOn w:val="DefaultParagraphFont"/>
    <w:uiPriority w:val="99"/>
    <w:semiHidden/>
    <w:unhideWhenUsed/>
    <w:rsid w:val="00EC1C65"/>
    <w:rPr>
      <w:color w:val="003865" w:themeColor="followedHyperlink"/>
      <w:u w:val="single"/>
    </w:rPr>
  </w:style>
  <w:style w:type="character" w:styleId="UnresolvedMention">
    <w:name w:val="Unresolved Mention"/>
    <w:basedOn w:val="DefaultParagraphFont"/>
    <w:uiPriority w:val="99"/>
    <w:semiHidden/>
    <w:unhideWhenUsed/>
    <w:rsid w:val="00EC1C65"/>
    <w:rPr>
      <w:color w:val="605E5C"/>
      <w:shd w:val="clear" w:color="auto" w:fill="E1DFDD"/>
    </w:rPr>
  </w:style>
  <w:style w:type="paragraph" w:styleId="NormalWeb">
    <w:name w:val="Normal (Web)"/>
    <w:basedOn w:val="Normal"/>
    <w:uiPriority w:val="99"/>
    <w:semiHidden/>
    <w:unhideWhenUsed/>
    <w:rsid w:val="00301094"/>
    <w:pPr>
      <w:spacing w:before="100" w:beforeAutospacing="1" w:after="100" w:afterAutospacing="1" w:line="240" w:lineRule="auto"/>
    </w:pPr>
    <w:rPr>
      <w:rFonts w:ascii="Times New Roman" w:eastAsia="Times New Roman" w:hAnsi="Times New Roman" w:cs="Times New Roman"/>
      <w:sz w:val="24"/>
      <w:szCs w:val="24"/>
      <w:lang/>
    </w:rPr>
  </w:style>
  <w:style w:type="character" w:styleId="SubtleEmphasis">
    <w:name w:val="Subtle Emphasis"/>
    <w:basedOn w:val="DefaultParagraphFont"/>
    <w:uiPriority w:val="19"/>
    <w:qFormat/>
    <w:rsid w:val="0030109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600870">
      <w:bodyDiv w:val="1"/>
      <w:marLeft w:val="0"/>
      <w:marRight w:val="0"/>
      <w:marTop w:val="0"/>
      <w:marBottom w:val="0"/>
      <w:divBdr>
        <w:top w:val="none" w:sz="0" w:space="0" w:color="auto"/>
        <w:left w:val="none" w:sz="0" w:space="0" w:color="auto"/>
        <w:bottom w:val="none" w:sz="0" w:space="0" w:color="auto"/>
        <w:right w:val="none" w:sz="0" w:space="0" w:color="auto"/>
      </w:divBdr>
    </w:div>
    <w:div w:id="115025662">
      <w:bodyDiv w:val="1"/>
      <w:marLeft w:val="0"/>
      <w:marRight w:val="0"/>
      <w:marTop w:val="0"/>
      <w:marBottom w:val="0"/>
      <w:divBdr>
        <w:top w:val="none" w:sz="0" w:space="0" w:color="auto"/>
        <w:left w:val="none" w:sz="0" w:space="0" w:color="auto"/>
        <w:bottom w:val="none" w:sz="0" w:space="0" w:color="auto"/>
        <w:right w:val="none" w:sz="0" w:space="0" w:color="auto"/>
      </w:divBdr>
    </w:div>
    <w:div w:id="140317703">
      <w:bodyDiv w:val="1"/>
      <w:marLeft w:val="0"/>
      <w:marRight w:val="0"/>
      <w:marTop w:val="0"/>
      <w:marBottom w:val="0"/>
      <w:divBdr>
        <w:top w:val="none" w:sz="0" w:space="0" w:color="auto"/>
        <w:left w:val="none" w:sz="0" w:space="0" w:color="auto"/>
        <w:bottom w:val="none" w:sz="0" w:space="0" w:color="auto"/>
        <w:right w:val="none" w:sz="0" w:space="0" w:color="auto"/>
      </w:divBdr>
    </w:div>
    <w:div w:id="479082296">
      <w:bodyDiv w:val="1"/>
      <w:marLeft w:val="0"/>
      <w:marRight w:val="0"/>
      <w:marTop w:val="0"/>
      <w:marBottom w:val="0"/>
      <w:divBdr>
        <w:top w:val="none" w:sz="0" w:space="0" w:color="auto"/>
        <w:left w:val="none" w:sz="0" w:space="0" w:color="auto"/>
        <w:bottom w:val="none" w:sz="0" w:space="0" w:color="auto"/>
        <w:right w:val="none" w:sz="0" w:space="0" w:color="auto"/>
      </w:divBdr>
    </w:div>
    <w:div w:id="928267853">
      <w:bodyDiv w:val="1"/>
      <w:marLeft w:val="0"/>
      <w:marRight w:val="0"/>
      <w:marTop w:val="0"/>
      <w:marBottom w:val="0"/>
      <w:divBdr>
        <w:top w:val="none" w:sz="0" w:space="0" w:color="auto"/>
        <w:left w:val="none" w:sz="0" w:space="0" w:color="auto"/>
        <w:bottom w:val="none" w:sz="0" w:space="0" w:color="auto"/>
        <w:right w:val="none" w:sz="0" w:space="0" w:color="auto"/>
      </w:divBdr>
    </w:div>
    <w:div w:id="1067801518">
      <w:bodyDiv w:val="1"/>
      <w:marLeft w:val="0"/>
      <w:marRight w:val="0"/>
      <w:marTop w:val="0"/>
      <w:marBottom w:val="0"/>
      <w:divBdr>
        <w:top w:val="none" w:sz="0" w:space="0" w:color="auto"/>
        <w:left w:val="none" w:sz="0" w:space="0" w:color="auto"/>
        <w:bottom w:val="none" w:sz="0" w:space="0" w:color="auto"/>
        <w:right w:val="none" w:sz="0" w:space="0" w:color="auto"/>
      </w:divBdr>
    </w:div>
    <w:div w:id="1201236547">
      <w:bodyDiv w:val="1"/>
      <w:marLeft w:val="0"/>
      <w:marRight w:val="0"/>
      <w:marTop w:val="0"/>
      <w:marBottom w:val="0"/>
      <w:divBdr>
        <w:top w:val="none" w:sz="0" w:space="0" w:color="auto"/>
        <w:left w:val="none" w:sz="0" w:space="0" w:color="auto"/>
        <w:bottom w:val="none" w:sz="0" w:space="0" w:color="auto"/>
        <w:right w:val="none" w:sz="0" w:space="0" w:color="auto"/>
      </w:divBdr>
    </w:div>
    <w:div w:id="1272250708">
      <w:bodyDiv w:val="1"/>
      <w:marLeft w:val="0"/>
      <w:marRight w:val="0"/>
      <w:marTop w:val="0"/>
      <w:marBottom w:val="0"/>
      <w:divBdr>
        <w:top w:val="none" w:sz="0" w:space="0" w:color="auto"/>
        <w:left w:val="none" w:sz="0" w:space="0" w:color="auto"/>
        <w:bottom w:val="none" w:sz="0" w:space="0" w:color="auto"/>
        <w:right w:val="none" w:sz="0" w:space="0" w:color="auto"/>
      </w:divBdr>
    </w:div>
    <w:div w:id="1404791029">
      <w:bodyDiv w:val="1"/>
      <w:marLeft w:val="0"/>
      <w:marRight w:val="0"/>
      <w:marTop w:val="0"/>
      <w:marBottom w:val="0"/>
      <w:divBdr>
        <w:top w:val="none" w:sz="0" w:space="0" w:color="auto"/>
        <w:left w:val="none" w:sz="0" w:space="0" w:color="auto"/>
        <w:bottom w:val="none" w:sz="0" w:space="0" w:color="auto"/>
        <w:right w:val="none" w:sz="0" w:space="0" w:color="auto"/>
      </w:divBdr>
    </w:div>
    <w:div w:id="1499030588">
      <w:bodyDiv w:val="1"/>
      <w:marLeft w:val="0"/>
      <w:marRight w:val="0"/>
      <w:marTop w:val="0"/>
      <w:marBottom w:val="0"/>
      <w:divBdr>
        <w:top w:val="none" w:sz="0" w:space="0" w:color="auto"/>
        <w:left w:val="none" w:sz="0" w:space="0" w:color="auto"/>
        <w:bottom w:val="none" w:sz="0" w:space="0" w:color="auto"/>
        <w:right w:val="none" w:sz="0" w:space="0" w:color="auto"/>
      </w:divBdr>
    </w:div>
    <w:div w:id="1567640863">
      <w:bodyDiv w:val="1"/>
      <w:marLeft w:val="0"/>
      <w:marRight w:val="0"/>
      <w:marTop w:val="0"/>
      <w:marBottom w:val="0"/>
      <w:divBdr>
        <w:top w:val="none" w:sz="0" w:space="0" w:color="auto"/>
        <w:left w:val="none" w:sz="0" w:space="0" w:color="auto"/>
        <w:bottom w:val="none" w:sz="0" w:space="0" w:color="auto"/>
        <w:right w:val="none" w:sz="0" w:space="0" w:color="auto"/>
      </w:divBdr>
    </w:div>
    <w:div w:id="1950821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svg"/><Relationship Id="rId26" Type="http://schemas.openxmlformats.org/officeDocument/2006/relationships/comments" Target="comments.xml"/><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1.png"/><Relationship Id="rId47" Type="http://schemas.openxmlformats.org/officeDocument/2006/relationships/image" Target="media/image22.jpeg"/><Relationship Id="rId50" Type="http://schemas.openxmlformats.org/officeDocument/2006/relationships/image" Target="media/image25.png"/><Relationship Id="rId55" Type="http://schemas.microsoft.com/office/2011/relationships/people" Target="peopl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svg"/><Relationship Id="rId29" Type="http://schemas.microsoft.com/office/2018/08/relationships/commentsExtensible" Target="commentsExtensible.xml"/><Relationship Id="rId11" Type="http://schemas.openxmlformats.org/officeDocument/2006/relationships/footnotes" Target="footnotes.xml"/><Relationship Id="rId24"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hyperlink" Target="https://ictresearchmethods.nl/patterns/choose-fitting-technology/" TargetMode="External"/><Relationship Id="rId40" Type="http://schemas.openxmlformats.org/officeDocument/2006/relationships/hyperlink" Target="https://ictresearchmethods.nl/lab/non-functional-test/" TargetMode="External"/><Relationship Id="rId45" Type="http://schemas.openxmlformats.org/officeDocument/2006/relationships/hyperlink" Target="https://grad.serggio.dev/Approach" TargetMode="External"/><Relationship Id="rId53" Type="http://schemas.openxmlformats.org/officeDocument/2006/relationships/footer" Target="footer4.xml"/><Relationship Id="rId5" Type="http://schemas.openxmlformats.org/officeDocument/2006/relationships/customXml" Target="../customXml/item5.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header" Target="header1.xml"/><Relationship Id="rId27"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hyperlink" Target="https://ictresearchmethods.nl/workshop/root-cause-analysis/" TargetMode="External"/><Relationship Id="rId43" Type="http://schemas.openxmlformats.org/officeDocument/2006/relationships/hyperlink" Target="https://ictresearchmethods.nl/showroom/product-review/" TargetMode="External"/><Relationship Id="rId48" Type="http://schemas.openxmlformats.org/officeDocument/2006/relationships/image" Target="media/image23.jpeg"/><Relationship Id="rId56" Type="http://schemas.openxmlformats.org/officeDocument/2006/relationships/glossaryDocument" Target="glossary/document.xml"/><Relationship Id="rId8" Type="http://schemas.openxmlformats.org/officeDocument/2006/relationships/styles" Target="style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6.png"/><Relationship Id="rId33" Type="http://schemas.openxmlformats.org/officeDocument/2006/relationships/hyperlink" Target="https://ictresearchmethods.nl/field/problem-analysis/" TargetMode="External"/><Relationship Id="rId38" Type="http://schemas.openxmlformats.org/officeDocument/2006/relationships/hyperlink" Target="https://ictresearchmethods.nl/workshop/prototyping/" TargetMode="External"/><Relationship Id="rId46" Type="http://schemas.openxmlformats.org/officeDocument/2006/relationships/hyperlink" Target="Approach.md" TargetMode="External"/><Relationship Id="rId20" Type="http://schemas.openxmlformats.org/officeDocument/2006/relationships/image" Target="media/image8.svg"/><Relationship Id="rId41" Type="http://schemas.openxmlformats.org/officeDocument/2006/relationships/hyperlink" Target="https://ictresearchmethods.nl/lab/unit-tes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footer" Target="footer1.xml"/><Relationship Id="rId28" Type="http://schemas.microsoft.com/office/2016/09/relationships/commentsIds" Target="commentsIds.xml"/><Relationship Id="rId36" Type="http://schemas.openxmlformats.org/officeDocument/2006/relationships/hyperlink" Target="https://ictresearchmethods.nl/library/available-product-analysis/" TargetMode="External"/><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hyperlink" Target="https://ictresearchmethods.nl/library/literature-study/" TargetMode="External"/><Relationship Id="rId44" Type="http://schemas.openxmlformats.org/officeDocument/2006/relationships/hyperlink" Target="https://www.atlassian.com/agile/kanban" TargetMode="External"/><Relationship Id="rId52" Type="http://schemas.openxmlformats.org/officeDocument/2006/relationships/footer" Target="footer3.xml"/></Relationships>
</file>

<file path=word/_rels/footer1.xml.rels><?xml version="1.0" encoding="UTF-8" standalone="yes"?>
<Relationships xmlns="http://schemas.openxmlformats.org/package/2006/relationships"><Relationship Id="rId2" Type="http://schemas.openxmlformats.org/officeDocument/2006/relationships/image" Target="media/image13.svg"/><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15.svg"/><Relationship Id="rId1" Type="http://schemas.openxmlformats.org/officeDocument/2006/relationships/image" Target="media/image14.png"/><Relationship Id="rId4" Type="http://schemas.openxmlformats.org/officeDocument/2006/relationships/image" Target="media/image28.svg"/></Relationships>
</file>

<file path=word/_rels/footer4.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2" Type="http://schemas.openxmlformats.org/officeDocument/2006/relationships/image" Target="media/image11.sv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https://infosupportazure.sharepoint.com/sites/InfoSupport2/Office%20templates/Info%20Support%20Rapport%20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DA8BDAF7F774A2587A1571E5E8ED1E4"/>
        <w:category>
          <w:name w:val="General"/>
          <w:gallery w:val="placeholder"/>
        </w:category>
        <w:types>
          <w:type w:val="bbPlcHdr"/>
        </w:types>
        <w:behaviors>
          <w:behavior w:val="content"/>
        </w:behaviors>
        <w:guid w:val="{52B7C0A1-446D-4932-B5C9-D9C149BAFBFF}"/>
      </w:docPartPr>
      <w:docPartBody>
        <w:p w:rsidR="00000000" w:rsidRDefault="00000000">
          <w:pPr>
            <w:pStyle w:val="3DA8BDAF7F774A2587A1571E5E8ED1E4"/>
          </w:pPr>
          <w:r w:rsidRPr="00805839">
            <w:rPr>
              <w:rStyle w:val="PlaceholderText"/>
              <w:color w:val="0E2841" w:themeColor="text2"/>
              <w:sz w:val="72"/>
              <w:szCs w:val="72"/>
            </w:rPr>
            <w:t>[Titel]</w:t>
          </w:r>
        </w:p>
      </w:docPartBody>
    </w:docPart>
    <w:docPart>
      <w:docPartPr>
        <w:name w:val="667E935E94F44486890E86828EFF43C0"/>
        <w:category>
          <w:name w:val="General"/>
          <w:gallery w:val="placeholder"/>
        </w:category>
        <w:types>
          <w:type w:val="bbPlcHdr"/>
        </w:types>
        <w:behaviors>
          <w:behavior w:val="content"/>
        </w:behaviors>
        <w:guid w:val="{364428A4-08BC-4993-9C90-30CB3F80567D}"/>
      </w:docPartPr>
      <w:docPartBody>
        <w:p w:rsidR="00000000" w:rsidRDefault="00000000">
          <w:pPr>
            <w:pStyle w:val="667E935E94F44486890E86828EFF43C0"/>
          </w:pPr>
          <w:r w:rsidRPr="006333B1">
            <w:rPr>
              <w:rStyle w:val="SubtitleChar"/>
            </w:rPr>
            <w:t>[Onderwerp]</w:t>
          </w:r>
        </w:p>
      </w:docPartBody>
    </w:docPart>
    <w:docPart>
      <w:docPartPr>
        <w:name w:val="32E5B695EF154C32BBB68ADB19730ADD"/>
        <w:category>
          <w:name w:val="General"/>
          <w:gallery w:val="placeholder"/>
        </w:category>
        <w:types>
          <w:type w:val="bbPlcHdr"/>
        </w:types>
        <w:behaviors>
          <w:behavior w:val="content"/>
        </w:behaviors>
        <w:guid w:val="{1CCB14B7-F01B-438D-BE4F-3546A1C94E34}"/>
      </w:docPartPr>
      <w:docPartBody>
        <w:p w:rsidR="00000000" w:rsidRDefault="00000000">
          <w:pPr>
            <w:pStyle w:val="32E5B695EF154C32BBB68ADB19730ADD"/>
          </w:pPr>
          <w:r w:rsidRPr="00DC376F">
            <w:rPr>
              <w:rStyle w:val="PlaceholderText"/>
            </w:rPr>
            <w:t>[Titel]</w:t>
          </w:r>
        </w:p>
      </w:docPartBody>
    </w:docPart>
    <w:docPart>
      <w:docPartPr>
        <w:name w:val="C1026B81E1824100921E2959A06307E4"/>
        <w:category>
          <w:name w:val="General"/>
          <w:gallery w:val="placeholder"/>
        </w:category>
        <w:types>
          <w:type w:val="bbPlcHdr"/>
        </w:types>
        <w:behaviors>
          <w:behavior w:val="content"/>
        </w:behaviors>
        <w:guid w:val="{A82FFA58-C890-4A84-859A-0A6DF6BB9824}"/>
      </w:docPartPr>
      <w:docPartBody>
        <w:p w:rsidR="00000000" w:rsidRDefault="00000000">
          <w:pPr>
            <w:pStyle w:val="C1026B81E1824100921E2959A06307E4"/>
          </w:pPr>
          <w:r w:rsidRPr="006333B1">
            <w:rPr>
              <w:rStyle w:val="PlaceholderText"/>
            </w:rPr>
            <w:t>[Onderwerp]</w:t>
          </w:r>
        </w:p>
      </w:docPartBody>
    </w:docPart>
    <w:docPart>
      <w:docPartPr>
        <w:name w:val="D45A2A7EBB174504A3ACC4DA6C1C6984"/>
        <w:category>
          <w:name w:val="General"/>
          <w:gallery w:val="placeholder"/>
        </w:category>
        <w:types>
          <w:type w:val="bbPlcHdr"/>
        </w:types>
        <w:behaviors>
          <w:behavior w:val="content"/>
        </w:behaviors>
        <w:guid w:val="{CA976C2E-DE7B-4FFF-88B1-8E1904A3DB92}"/>
      </w:docPartPr>
      <w:docPartBody>
        <w:p w:rsidR="00000000" w:rsidRDefault="00000000">
          <w:pPr>
            <w:pStyle w:val="D45A2A7EBB174504A3ACC4DA6C1C6984"/>
          </w:pPr>
          <w:r w:rsidRPr="001A3E9C">
            <w:rPr>
              <w:rStyle w:val="PlaceholderText"/>
            </w:rPr>
            <w:t>Klik of tik om tekst in te voeren.</w:t>
          </w:r>
        </w:p>
      </w:docPartBody>
    </w:docPart>
    <w:docPart>
      <w:docPartPr>
        <w:name w:val="BEC93CC56AB34B2EAF4755432D7F38A9"/>
        <w:category>
          <w:name w:val="General"/>
          <w:gallery w:val="placeholder"/>
        </w:category>
        <w:types>
          <w:type w:val="bbPlcHdr"/>
        </w:types>
        <w:behaviors>
          <w:behavior w:val="content"/>
        </w:behaviors>
        <w:guid w:val="{17017A74-AA15-45F3-A88D-0F6CE9D90302}"/>
      </w:docPartPr>
      <w:docPartBody>
        <w:p w:rsidR="00000000" w:rsidRDefault="00000000">
          <w:pPr>
            <w:pStyle w:val="BEC93CC56AB34B2EAF4755432D7F38A9"/>
          </w:pPr>
          <w:r w:rsidRPr="008A2258">
            <w:rPr>
              <w:rStyle w:val="PlaceholderText"/>
            </w:rPr>
            <w:t>Kies een item.</w:t>
          </w:r>
        </w:p>
      </w:docPartBody>
    </w:docPart>
    <w:docPart>
      <w:docPartPr>
        <w:name w:val="55B879D479584D14BE59A1A85E81520C"/>
        <w:category>
          <w:name w:val="General"/>
          <w:gallery w:val="placeholder"/>
        </w:category>
        <w:types>
          <w:type w:val="bbPlcHdr"/>
        </w:types>
        <w:behaviors>
          <w:behavior w:val="content"/>
        </w:behaviors>
        <w:guid w:val="{60E69049-4379-44FA-B74F-C156CE109526}"/>
      </w:docPartPr>
      <w:docPartBody>
        <w:p w:rsidR="00000000" w:rsidRDefault="00000000">
          <w:pPr>
            <w:pStyle w:val="55B879D479584D14BE59A1A85E81520C"/>
          </w:pPr>
          <w:r w:rsidRPr="008F4791">
            <w:rPr>
              <w:rStyle w:val="PlaceholderText"/>
            </w:rPr>
            <w:t>[Publicatiedatum]</w:t>
          </w:r>
        </w:p>
      </w:docPartBody>
    </w:docPart>
    <w:docPart>
      <w:docPartPr>
        <w:name w:val="71AA56659338401DA2C62460CAA13C56"/>
        <w:category>
          <w:name w:val="General"/>
          <w:gallery w:val="placeholder"/>
        </w:category>
        <w:types>
          <w:type w:val="bbPlcHdr"/>
        </w:types>
        <w:behaviors>
          <w:behavior w:val="content"/>
        </w:behaviors>
        <w:guid w:val="{E6915126-3FB6-4D99-AE10-022573C4A0E6}"/>
      </w:docPartPr>
      <w:docPartBody>
        <w:p w:rsidR="00000000" w:rsidRDefault="00000000">
          <w:pPr>
            <w:pStyle w:val="71AA56659338401DA2C62460CAA13C56"/>
          </w:pPr>
          <w:r w:rsidRPr="001A3E9C">
            <w:rPr>
              <w:rStyle w:val="PlaceholderText"/>
            </w:rPr>
            <w:t>Klik of tik om tekst in te voeren.</w:t>
          </w:r>
        </w:p>
      </w:docPartBody>
    </w:docPart>
    <w:docPart>
      <w:docPartPr>
        <w:name w:val="1EE37424439F4B2B909B2F95A725264E"/>
        <w:category>
          <w:name w:val="General"/>
          <w:gallery w:val="placeholder"/>
        </w:category>
        <w:types>
          <w:type w:val="bbPlcHdr"/>
        </w:types>
        <w:behaviors>
          <w:behavior w:val="content"/>
        </w:behaviors>
        <w:guid w:val="{E00454C5-CB4A-4DAB-B07E-163FB48841F5}"/>
      </w:docPartPr>
      <w:docPartBody>
        <w:p w:rsidR="00000000" w:rsidRDefault="00000000">
          <w:pPr>
            <w:pStyle w:val="1EE37424439F4B2B909B2F95A725264E"/>
          </w:pPr>
          <w:r w:rsidRPr="00805839">
            <w:rPr>
              <w:rStyle w:val="PlaceholderText"/>
              <w:color w:val="FFFFFF" w:themeColor="background1"/>
            </w:rPr>
            <w:t>[Titel]</w:t>
          </w:r>
        </w:p>
      </w:docPartBody>
    </w:docPart>
    <w:docPart>
      <w:docPartPr>
        <w:name w:val="39512D761CE246A09A6C2A1D225AEC8A"/>
        <w:category>
          <w:name w:val="General"/>
          <w:gallery w:val="placeholder"/>
        </w:category>
        <w:types>
          <w:type w:val="bbPlcHdr"/>
        </w:types>
        <w:behaviors>
          <w:behavior w:val="content"/>
        </w:behaviors>
        <w:guid w:val="{59A4B3A0-92AC-4BCA-8D8B-39A2EFB11010}"/>
      </w:docPartPr>
      <w:docPartBody>
        <w:p w:rsidR="00000000" w:rsidRDefault="00000000">
          <w:pPr>
            <w:pStyle w:val="39512D761CE246A09A6C2A1D225AEC8A"/>
          </w:pPr>
          <w:r w:rsidRPr="00CF58FC">
            <w:rPr>
              <w:rStyle w:val="PlaceholderText"/>
              <w:color w:val="FFFFFF" w:themeColor="background1"/>
            </w:rPr>
            <w:t>[Onderwerp]</w:t>
          </w:r>
        </w:p>
      </w:docPartBody>
    </w:docPart>
    <w:docPart>
      <w:docPartPr>
        <w:name w:val="F52C306139914BEB98877F65616C1D04"/>
        <w:category>
          <w:name w:val="General"/>
          <w:gallery w:val="placeholder"/>
        </w:category>
        <w:types>
          <w:type w:val="bbPlcHdr"/>
        </w:types>
        <w:behaviors>
          <w:behavior w:val="content"/>
        </w:behaviors>
        <w:guid w:val="{919149AA-0DA9-494E-9F32-57051E1BA1F2}"/>
      </w:docPartPr>
      <w:docPartBody>
        <w:p w:rsidR="00000000" w:rsidRDefault="00000000">
          <w:pPr>
            <w:pStyle w:val="F52C306139914BEB98877F65616C1D04"/>
          </w:pPr>
          <w:r w:rsidRPr="00E32CFF">
            <w:rPr>
              <w:rStyle w:val="PlaceholderText"/>
              <w:color w:val="FFFFFF" w:themeColor="background1"/>
            </w:rPr>
            <w:t>[Auteur]</w:t>
          </w:r>
        </w:p>
      </w:docPartBody>
    </w:docPart>
    <w:docPart>
      <w:docPartPr>
        <w:name w:val="16C343E884E7440FBFBB3E7201F4074D"/>
        <w:category>
          <w:name w:val="General"/>
          <w:gallery w:val="placeholder"/>
        </w:category>
        <w:types>
          <w:type w:val="bbPlcHdr"/>
        </w:types>
        <w:behaviors>
          <w:behavior w:val="content"/>
        </w:behaviors>
        <w:guid w:val="{B1831B88-C4FF-486F-AD92-54532C3E210F}"/>
      </w:docPartPr>
      <w:docPartBody>
        <w:p w:rsidR="00000000" w:rsidRDefault="00000000">
          <w:pPr>
            <w:pStyle w:val="16C343E884E7440FBFBB3E7201F4074D"/>
          </w:pPr>
          <w:r w:rsidRPr="008A2258">
            <w:rPr>
              <w:rStyle w:val="PlaceholderText"/>
            </w:rPr>
            <w:t>[Publicatiedatum]</w:t>
          </w:r>
        </w:p>
      </w:docPartBody>
    </w:docPart>
    <w:docPart>
      <w:docPartPr>
        <w:name w:val="04F06E912CAF4D3D9C9A895860C31673"/>
        <w:category>
          <w:name w:val="General"/>
          <w:gallery w:val="placeholder"/>
        </w:category>
        <w:types>
          <w:type w:val="bbPlcHdr"/>
        </w:types>
        <w:behaviors>
          <w:behavior w:val="content"/>
        </w:behaviors>
        <w:guid w:val="{6FACBD72-6BB2-400B-BED4-F004808BB725}"/>
      </w:docPartPr>
      <w:docPartBody>
        <w:p w:rsidR="00000000" w:rsidRDefault="00000000">
          <w:pPr>
            <w:pStyle w:val="04F06E912CAF4D3D9C9A895860C31673"/>
          </w:pPr>
          <w:r w:rsidRPr="008A2258">
            <w:rPr>
              <w:rStyle w:val="PlaceholderText"/>
            </w:rPr>
            <w:t>Kies een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C30"/>
    <w:rsid w:val="008B6B86"/>
    <w:rsid w:val="009D5C30"/>
    <w:rsid w:val="00AB127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3DA8BDAF7F774A2587A1571E5E8ED1E4">
    <w:name w:val="3DA8BDAF7F774A2587A1571E5E8ED1E4"/>
  </w:style>
  <w:style w:type="paragraph" w:styleId="Subtitle">
    <w:name w:val="Subtitle"/>
    <w:basedOn w:val="Normal"/>
    <w:next w:val="Normal"/>
    <w:link w:val="SubtitleChar"/>
    <w:uiPriority w:val="11"/>
    <w:qFormat/>
    <w:pPr>
      <w:numPr>
        <w:ilvl w:val="1"/>
      </w:numPr>
      <w:spacing w:line="312" w:lineRule="auto"/>
    </w:pPr>
    <w:rPr>
      <w:b/>
      <w:color w:val="0E2841" w:themeColor="text2"/>
      <w:kern w:val="40"/>
      <w:sz w:val="40"/>
      <w:szCs w:val="22"/>
      <w:lang w:val="nl-NL" w:eastAsia="en-US"/>
      <w14:ligatures w14:val="none"/>
    </w:rPr>
  </w:style>
  <w:style w:type="character" w:customStyle="1" w:styleId="SubtitleChar">
    <w:name w:val="Subtitle Char"/>
    <w:basedOn w:val="DefaultParagraphFont"/>
    <w:link w:val="Subtitle"/>
    <w:uiPriority w:val="11"/>
    <w:rPr>
      <w:b/>
      <w:color w:val="0E2841" w:themeColor="text2"/>
      <w:kern w:val="40"/>
      <w:sz w:val="40"/>
      <w:szCs w:val="22"/>
      <w:lang w:val="nl-NL" w:eastAsia="en-US"/>
      <w14:ligatures w14:val="none"/>
    </w:rPr>
  </w:style>
  <w:style w:type="paragraph" w:customStyle="1" w:styleId="667E935E94F44486890E86828EFF43C0">
    <w:name w:val="667E935E94F44486890E86828EFF43C0"/>
  </w:style>
  <w:style w:type="paragraph" w:customStyle="1" w:styleId="C1D37CA5FD0E48ABB2CEEEB4E55CC6C4">
    <w:name w:val="C1D37CA5FD0E48ABB2CEEEB4E55CC6C4"/>
  </w:style>
  <w:style w:type="paragraph" w:customStyle="1" w:styleId="32E5B695EF154C32BBB68ADB19730ADD">
    <w:name w:val="32E5B695EF154C32BBB68ADB19730ADD"/>
  </w:style>
  <w:style w:type="paragraph" w:customStyle="1" w:styleId="C1026B81E1824100921E2959A06307E4">
    <w:name w:val="C1026B81E1824100921E2959A06307E4"/>
  </w:style>
  <w:style w:type="paragraph" w:customStyle="1" w:styleId="D45A2A7EBB174504A3ACC4DA6C1C6984">
    <w:name w:val="D45A2A7EBB174504A3ACC4DA6C1C6984"/>
  </w:style>
  <w:style w:type="paragraph" w:customStyle="1" w:styleId="BEC93CC56AB34B2EAF4755432D7F38A9">
    <w:name w:val="BEC93CC56AB34B2EAF4755432D7F38A9"/>
  </w:style>
  <w:style w:type="paragraph" w:customStyle="1" w:styleId="55B879D479584D14BE59A1A85E81520C">
    <w:name w:val="55B879D479584D14BE59A1A85E81520C"/>
  </w:style>
  <w:style w:type="paragraph" w:customStyle="1" w:styleId="70BC1EB7C9B84AAE9043D8B90D238507">
    <w:name w:val="70BC1EB7C9B84AAE9043D8B90D238507"/>
  </w:style>
  <w:style w:type="paragraph" w:customStyle="1" w:styleId="4764EE12455342DEAF386CB114CC01ED">
    <w:name w:val="4764EE12455342DEAF386CB114CC01ED"/>
  </w:style>
  <w:style w:type="paragraph" w:customStyle="1" w:styleId="71AA56659338401DA2C62460CAA13C56">
    <w:name w:val="71AA56659338401DA2C62460CAA13C56"/>
  </w:style>
  <w:style w:type="paragraph" w:customStyle="1" w:styleId="1EE37424439F4B2B909B2F95A725264E">
    <w:name w:val="1EE37424439F4B2B909B2F95A725264E"/>
  </w:style>
  <w:style w:type="paragraph" w:customStyle="1" w:styleId="39512D761CE246A09A6C2A1D225AEC8A">
    <w:name w:val="39512D761CE246A09A6C2A1D225AEC8A"/>
  </w:style>
  <w:style w:type="paragraph" w:customStyle="1" w:styleId="CBE67FD7DD654BBEB40FA8B94DAD88B6">
    <w:name w:val="CBE67FD7DD654BBEB40FA8B94DAD88B6"/>
  </w:style>
  <w:style w:type="paragraph" w:customStyle="1" w:styleId="F52C306139914BEB98877F65616C1D04">
    <w:name w:val="F52C306139914BEB98877F65616C1D04"/>
  </w:style>
  <w:style w:type="paragraph" w:customStyle="1" w:styleId="16C343E884E7440FBFBB3E7201F4074D">
    <w:name w:val="16C343E884E7440FBFBB3E7201F4074D"/>
  </w:style>
  <w:style w:type="paragraph" w:customStyle="1" w:styleId="04F06E912CAF4D3D9C9A895860C31673">
    <w:name w:val="04F06E912CAF4D3D9C9A895860C316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Kantoorthema">
  <a:themeElements>
    <a:clrScheme name="InfoSupport">
      <a:dk1>
        <a:sysClr val="windowText" lastClr="000000"/>
      </a:dk1>
      <a:lt1>
        <a:sysClr val="window" lastClr="FFFFFF"/>
      </a:lt1>
      <a:dk2>
        <a:srgbClr val="003865"/>
      </a:dk2>
      <a:lt2>
        <a:srgbClr val="FFFFFF"/>
      </a:lt2>
      <a:accent1>
        <a:srgbClr val="00A3E0"/>
      </a:accent1>
      <a:accent2>
        <a:srgbClr val="003865"/>
      </a:accent2>
      <a:accent3>
        <a:srgbClr val="BED62F"/>
      </a:accent3>
      <a:accent4>
        <a:srgbClr val="F172AC"/>
      </a:accent4>
      <a:accent5>
        <a:srgbClr val="6ECFF6"/>
      </a:accent5>
      <a:accent6>
        <a:srgbClr val="F04E23"/>
      </a:accent6>
      <a:hlink>
        <a:srgbClr val="00A3E0"/>
      </a:hlink>
      <a:folHlink>
        <a:srgbClr val="003865"/>
      </a:folHlink>
    </a:clrScheme>
    <a:fontScheme name="InfoSupport">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2025-01-06</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A3C9371537DC34A9D80E25F165B099C" ma:contentTypeVersion="4" ma:contentTypeDescription="Create a new document." ma:contentTypeScope="" ma:versionID="a166e901bc296e60771c98d4ae06d4dc">
  <xsd:schema xmlns:xsd="http://www.w3.org/2001/XMLSchema" xmlns:xs="http://www.w3.org/2001/XMLSchema" xmlns:p="http://schemas.microsoft.com/office/2006/metadata/properties" xmlns:ns2="c3aa38ca-e898-4ff2-b3ec-d3b89334d165" targetNamespace="http://schemas.microsoft.com/office/2006/metadata/properties" ma:root="true" ma:fieldsID="ed2d363175c5c3df57288ada234cd5e7" ns2:_="">
    <xsd:import namespace="c3aa38ca-e898-4ff2-b3ec-d3b89334d16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a38ca-e898-4ff2-b3ec-d3b89334d1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Extra xmlns="Extra">
  <FirstName/>
  <LastName/>
  <Initials/>
  <Name/>
  <InitialName/>
  <Function/>
  <FunctionExcerpt/>
  <Title/>
  <DateOfBirth/>
  <Residence/>
  <Recipient/>
  <Address/>
  <POBox/>
  <ZIP/>
  <City/>
  <Address2/>
  <ZIP2/>
  <City2/>
  <State/>
  <Country/>
  <Email/>
  <EmailEx/>
  <Telephone/>
  <TelephoneEx/>
  <TelephoneHome/>
  <Fax/>
  <Office/>
  <Department/>
  <Company/>
  <Manager/>
  <Description/>
  <ClientName/>
  <ClientAddress1/>
  <ClientAddress2/>
  <ProjectName/>
  <Reference/>
  <YourReference/>
  <Projectcode/>
  <Projectnumber/>
  <Sector/>
  <ReportNumber/>
  <ReportDate/>
  <CheckedBy/>
  <Location/>
  <Time/>
  <ProjectDirector/>
  <Authorization/>
  <Status/>
  <Version/>
  <Method/>
  <Security/>
  <DocumentType>Report</DocumentType>
  <DocumentVersion>1.0</DocumentVersion>
  <DocumentRevision>1.0</DocumentRevision>
  <Organisation/>
  <Authorizer/>
  <Entity/>
  <Language/>
  <Path/>
  <Extra1/>
  <Extra2/>
  <Extra3/>
  <Extra4/>
  <Extra5/>
  <Extra6/>
  <Extra7/>
  <Extra8/>
  <Extra9/>
</Extr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611390-783E-472E-A856-0BEE8733AF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a38ca-e898-4ff2-b3ec-d3b89334d1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D924CF-BAA0-4B0B-9B0F-A47FD35602B1}">
  <ds:schemaRefs>
    <ds:schemaRef ds:uri="Extra"/>
  </ds:schemaRefs>
</ds:datastoreItem>
</file>

<file path=customXml/itemProps4.xml><?xml version="1.0" encoding="utf-8"?>
<ds:datastoreItem xmlns:ds="http://schemas.openxmlformats.org/officeDocument/2006/customXml" ds:itemID="{4B59032A-7ACA-4EF6-955E-5C21367D9D7D}">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93BF0D5-0946-4B24-AE94-91AAA2884724}">
  <ds:schemaRefs>
    <ds:schemaRef ds:uri="http://schemas.openxmlformats.org/officeDocument/2006/bibliography"/>
  </ds:schemaRefs>
</ds:datastoreItem>
</file>

<file path=customXml/itemProps6.xml><?xml version="1.0" encoding="utf-8"?>
<ds:datastoreItem xmlns:ds="http://schemas.openxmlformats.org/officeDocument/2006/customXml" ds:itemID="{DD38AEB1-4E6E-4B4C-81AB-24D880A088D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Info%20Support%20Rapport%20Tech.dotx</Template>
  <TotalTime>1</TotalTime>
  <Pages>18</Pages>
  <Words>1644</Words>
  <Characters>9373</Characters>
  <Application>Microsoft Office Word</Application>
  <DocSecurity>0</DocSecurity>
  <Lines>78</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Report</vt:lpstr>
      <vt:lpstr/>
    </vt:vector>
  </TitlesOfParts>
  <Manager/>
  <Company>Info Support B.V.</Company>
  <LinksUpToDate>false</LinksUpToDate>
  <CharactersWithSpaces>10996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Improving Azure Pipelines DX: A Smarter DevOps Experience</dc:subject>
  <dc:creator>Serggio Pizzella</dc:creator>
  <cp:keywords/>
  <dc:description/>
  <cp:lastModifiedBy>Serggio Pizzella</cp:lastModifiedBy>
  <cp:revision>3</cp:revision>
  <dcterms:created xsi:type="dcterms:W3CDTF">2025-01-08T11:08:00Z</dcterms:created>
  <dcterms:modified xsi:type="dcterms:W3CDTF">2025-01-08T11:09:00Z</dcterms:modified>
  <cp:contentStatus>Concept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0x010100CA3C9371537DC34A9D80E25F165B099C</vt:lpwstr>
  </property>
</Properties>
</file>